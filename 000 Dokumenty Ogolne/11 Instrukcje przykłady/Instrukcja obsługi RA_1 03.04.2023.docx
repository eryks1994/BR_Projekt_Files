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DA278" w14:textId="13D8168F" w:rsidR="008C3C50" w:rsidRPr="00465DBE" w:rsidRDefault="008C3C50" w:rsidP="00E107A3">
      <w:pPr>
        <w:rPr>
          <w:sz w:val="40"/>
          <w:szCs w:val="64"/>
          <w:lang w:val="en-GB"/>
        </w:rPr>
      </w:pPr>
    </w:p>
    <w:p w14:paraId="2CFED606" w14:textId="77777777" w:rsidR="00D76A8A" w:rsidRPr="00465DBE" w:rsidRDefault="00D76A8A" w:rsidP="00E107A3">
      <w:pPr>
        <w:rPr>
          <w:lang w:val="en-GB"/>
        </w:rPr>
      </w:pPr>
    </w:p>
    <w:p w14:paraId="4765648B" w14:textId="77777777" w:rsidR="00D76A8A" w:rsidRPr="00465DBE" w:rsidRDefault="00D76A8A" w:rsidP="00E107A3">
      <w:pPr>
        <w:rPr>
          <w:lang w:val="en-GB"/>
        </w:rPr>
      </w:pPr>
    </w:p>
    <w:p w14:paraId="17CF0376" w14:textId="77777777" w:rsidR="002941F4" w:rsidRPr="00465DBE" w:rsidRDefault="002941F4" w:rsidP="00E107A3">
      <w:pPr>
        <w:rPr>
          <w:lang w:val="en-GB"/>
        </w:rPr>
      </w:pPr>
    </w:p>
    <w:p w14:paraId="7BC48CF9" w14:textId="77777777" w:rsidR="002941F4" w:rsidRPr="00465DBE" w:rsidRDefault="002941F4" w:rsidP="00E107A3">
      <w:pPr>
        <w:rPr>
          <w:lang w:val="en-GB"/>
        </w:rPr>
      </w:pPr>
    </w:p>
    <w:p w14:paraId="3E6114C2" w14:textId="77777777" w:rsidR="002941F4" w:rsidRPr="00465DBE" w:rsidRDefault="002941F4" w:rsidP="00E107A3">
      <w:pPr>
        <w:rPr>
          <w:lang w:val="en-GB"/>
        </w:rPr>
      </w:pPr>
    </w:p>
    <w:p w14:paraId="182A3239" w14:textId="77777777" w:rsidR="00D76A8A" w:rsidRPr="009C1830" w:rsidRDefault="00D76A8A" w:rsidP="00E107A3"/>
    <w:p w14:paraId="25D564F6" w14:textId="77777777" w:rsidR="002941F4" w:rsidRPr="009C1830" w:rsidRDefault="002941F4" w:rsidP="00E107A3"/>
    <w:p w14:paraId="6A4250E1" w14:textId="7390E689" w:rsidR="00015C00" w:rsidRPr="009C1830" w:rsidRDefault="0089176F" w:rsidP="00015C00">
      <w:pPr>
        <w:rPr>
          <w:sz w:val="32"/>
        </w:rPr>
      </w:pPr>
      <w:r w:rsidRPr="009C1830">
        <w:rPr>
          <w:sz w:val="32"/>
        </w:rPr>
        <w:t>Instrukcja obsługi</w:t>
      </w:r>
      <w:r w:rsidR="00015C00" w:rsidRPr="009C1830">
        <w:rPr>
          <w:sz w:val="32"/>
        </w:rPr>
        <w:t xml:space="preserve"> </w:t>
      </w:r>
    </w:p>
    <w:p w14:paraId="0A687453" w14:textId="0C5A4F8C" w:rsidR="0089176F" w:rsidRPr="009C1830" w:rsidRDefault="009C1830" w:rsidP="0089176F">
      <w:pPr>
        <w:rPr>
          <w:b/>
          <w:sz w:val="40"/>
        </w:rPr>
      </w:pPr>
      <w:r>
        <w:rPr>
          <w:b/>
          <w:sz w:val="40"/>
        </w:rPr>
        <w:t>AIR Products</w:t>
      </w:r>
    </w:p>
    <w:p w14:paraId="64434754" w14:textId="131E4937" w:rsidR="0089176F" w:rsidRPr="009C1830" w:rsidRDefault="009C1830" w:rsidP="0089176F">
      <w:pPr>
        <w:rPr>
          <w:sz w:val="28"/>
        </w:rPr>
      </w:pPr>
      <w:r>
        <w:rPr>
          <w:sz w:val="28"/>
        </w:rPr>
        <w:t>Stanowisko do pakowania suchego lodu</w:t>
      </w:r>
    </w:p>
    <w:p w14:paraId="6E964874" w14:textId="28F89AF6" w:rsidR="00015C00" w:rsidRPr="009C1830" w:rsidRDefault="00015C00" w:rsidP="00015C00">
      <w:pPr>
        <w:tabs>
          <w:tab w:val="left" w:pos="8194"/>
        </w:tabs>
        <w:spacing w:after="6834"/>
        <w:ind w:left="19" w:right="15"/>
      </w:pPr>
      <w:r w:rsidRPr="009C1830">
        <w:tab/>
      </w:r>
    </w:p>
    <w:sdt>
      <w:sdtPr>
        <w:rPr>
          <w:rFonts w:ascii="ABBvoice" w:eastAsiaTheme="minorHAnsi" w:hAnsi="ABBvoice" w:cs="ABBvoice"/>
          <w:color w:val="auto"/>
          <w:sz w:val="24"/>
          <w:szCs w:val="22"/>
          <w:lang w:val="en-GB" w:eastAsia="en-US"/>
        </w:rPr>
        <w:id w:val="6324527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9EBC52" w14:textId="32B1814C" w:rsidR="006E6230" w:rsidRPr="009C1830" w:rsidRDefault="000B65A3" w:rsidP="00940A4F">
          <w:pPr>
            <w:pStyle w:val="TOCHeading"/>
            <w:rPr>
              <w:rFonts w:ascii="ABBvoice" w:hAnsi="ABBvoice" w:cs="ABBvoice"/>
              <w:color w:val="auto"/>
            </w:rPr>
          </w:pPr>
          <w:r w:rsidRPr="009C1830">
            <w:rPr>
              <w:rFonts w:ascii="ABBvoice" w:hAnsi="ABBvoice" w:cs="ABBvoice"/>
              <w:color w:val="auto"/>
            </w:rPr>
            <w:t>Spis treści</w:t>
          </w:r>
        </w:p>
        <w:p w14:paraId="03C2541B" w14:textId="3BF4A84D" w:rsidR="008E69D7" w:rsidRDefault="006E623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r w:rsidRPr="00465DBE">
            <w:rPr>
              <w:b/>
              <w:bCs/>
              <w:lang w:val="en-GB"/>
            </w:rPr>
            <w:fldChar w:fldCharType="begin"/>
          </w:r>
          <w:r w:rsidRPr="00465DBE">
            <w:rPr>
              <w:b/>
              <w:bCs/>
              <w:lang w:val="en-GB"/>
            </w:rPr>
            <w:instrText xml:space="preserve"> TOC \o "1-3" \h \z \u </w:instrText>
          </w:r>
          <w:r w:rsidRPr="00465DBE">
            <w:rPr>
              <w:b/>
              <w:bCs/>
              <w:lang w:val="en-GB"/>
            </w:rPr>
            <w:fldChar w:fldCharType="separate"/>
          </w:r>
          <w:hyperlink w:anchor="_Toc131517486" w:history="1">
            <w:r w:rsidR="008E69D7" w:rsidRPr="00AF75DD">
              <w:rPr>
                <w:rStyle w:val="Hyperlink"/>
                <w:noProof/>
                <w:lang w:val="en-GB"/>
              </w:rPr>
              <w:t>1.</w:t>
            </w:r>
            <w:r w:rsidR="008E69D7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E69D7" w:rsidRPr="00AF75DD">
              <w:rPr>
                <w:rStyle w:val="Hyperlink"/>
                <w:noProof/>
                <w:lang w:val="en-GB"/>
              </w:rPr>
              <w:t>Tryby pracy stanowiska</w:t>
            </w:r>
            <w:r w:rsidR="008E69D7">
              <w:rPr>
                <w:noProof/>
                <w:webHidden/>
              </w:rPr>
              <w:tab/>
            </w:r>
            <w:r w:rsidR="008E69D7">
              <w:rPr>
                <w:noProof/>
                <w:webHidden/>
              </w:rPr>
              <w:fldChar w:fldCharType="begin"/>
            </w:r>
            <w:r w:rsidR="008E69D7">
              <w:rPr>
                <w:noProof/>
                <w:webHidden/>
              </w:rPr>
              <w:instrText xml:space="preserve"> PAGEREF _Toc131517486 \h </w:instrText>
            </w:r>
            <w:r w:rsidR="008E69D7">
              <w:rPr>
                <w:noProof/>
                <w:webHidden/>
              </w:rPr>
            </w:r>
            <w:r w:rsidR="008E69D7">
              <w:rPr>
                <w:noProof/>
                <w:webHidden/>
              </w:rPr>
              <w:fldChar w:fldCharType="separate"/>
            </w:r>
            <w:r w:rsidR="008E69D7">
              <w:rPr>
                <w:noProof/>
                <w:webHidden/>
              </w:rPr>
              <w:t>4</w:t>
            </w:r>
            <w:r w:rsidR="008E69D7">
              <w:rPr>
                <w:noProof/>
                <w:webHidden/>
              </w:rPr>
              <w:fldChar w:fldCharType="end"/>
            </w:r>
          </w:hyperlink>
        </w:p>
        <w:p w14:paraId="512135F2" w14:textId="2EC10741" w:rsidR="008E69D7" w:rsidRDefault="008E69D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87" w:history="1">
            <w:r w:rsidRPr="00AF75DD">
              <w:rPr>
                <w:rStyle w:val="Hyperlink"/>
                <w:noProof/>
                <w:lang w:val="en-GB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Uruchomienie stanowiska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F7037" w14:textId="70A3FA41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88" w:history="1">
            <w:r w:rsidRPr="00AF75DD">
              <w:rPr>
                <w:rStyle w:val="Hyperlink"/>
                <w:noProof/>
                <w:lang w:val="en-GB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Przygotowanie stanowiska do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0A5A8" w14:textId="7C392606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89" w:history="1">
            <w:r w:rsidRPr="00AF75DD">
              <w:rPr>
                <w:rStyle w:val="Hyperlink"/>
                <w:noProof/>
                <w:lang w:val="en-GB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Włączenie stanowiska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FCFEF" w14:textId="16B495F6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0" w:history="1">
            <w:r w:rsidRPr="00AF75DD">
              <w:rPr>
                <w:rStyle w:val="Hyperlink"/>
                <w:noProof/>
                <w:lang w:val="en-GB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Praca w cyklu automatycznym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F39D" w14:textId="62691A85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1" w:history="1">
            <w:r w:rsidRPr="00AF75DD">
              <w:rPr>
                <w:rStyle w:val="Hyperlink"/>
                <w:noProof/>
                <w:lang w:val="en-GB"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Przełączenie stanowiska w tryb automatyczny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672AD" w14:textId="41B0EF01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2" w:history="1">
            <w:r w:rsidRPr="00AF75DD">
              <w:rPr>
                <w:rStyle w:val="Hyperlink"/>
                <w:noProof/>
                <w:lang w:val="en-GB"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Praca w cyklu automatycznym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A29DE" w14:textId="6F8E8EFB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3" w:history="1">
            <w:r w:rsidRPr="00AF75DD">
              <w:rPr>
                <w:rStyle w:val="Hyperlink"/>
                <w:noProof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</w:rPr>
              <w:t>Wstrzymywanie i wznawianie pracy robota w cyklu pracy automatycznej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50D61" w14:textId="00FA19B7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4" w:history="1">
            <w:r w:rsidRPr="00AF75DD">
              <w:rPr>
                <w:rStyle w:val="Hyperlink"/>
                <w:noProof/>
                <w:lang w:val="en-GB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Zakończenie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F1302" w14:textId="1AC65DE8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5" w:history="1">
            <w:r w:rsidRPr="00AF75DD">
              <w:rPr>
                <w:rStyle w:val="Hyperlink"/>
                <w:noProof/>
                <w:lang w:val="en-GB"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Praca w trybie ręcznym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92C96" w14:textId="00EF3ED4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6" w:history="1">
            <w:r w:rsidRPr="00AF75DD">
              <w:rPr>
                <w:rStyle w:val="Hyperlink"/>
                <w:noProof/>
                <w:lang w:val="en-GB"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Wskazówki dla programisty robota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04FE1" w14:textId="2A752EF4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7" w:history="1">
            <w:r w:rsidRPr="00AF75DD">
              <w:rPr>
                <w:rStyle w:val="Hyperlink"/>
                <w:noProof/>
                <w:lang w:val="en-GB"/>
              </w:rPr>
              <w:t>2.6.1.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Modyfikacja położenia punktu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55F53" w14:textId="22E4531B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8" w:history="1">
            <w:r w:rsidRPr="00AF75DD">
              <w:rPr>
                <w:rStyle w:val="Hyperlink"/>
                <w:noProof/>
              </w:rPr>
              <w:t>2.6.2.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</w:rPr>
              <w:t>Opis procedury wyznaczania workobject kartonu i busoli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6E545" w14:textId="331ACBF6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499" w:history="1">
            <w:r w:rsidRPr="00AF75DD">
              <w:rPr>
                <w:rStyle w:val="Hyperlink"/>
                <w:noProof/>
                <w:lang w:val="en-GB"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Kopia bezpieczeństwa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6541F" w14:textId="77E6B04F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500" w:history="1">
            <w:r w:rsidRPr="00AF75DD">
              <w:rPr>
                <w:rStyle w:val="Hyperlink"/>
                <w:noProof/>
                <w:lang w:val="en-GB"/>
              </w:rPr>
              <w:t>2.7.1.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Tworzenie kopii bezpieczeństwa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5EABF" w14:textId="21273A78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501" w:history="1">
            <w:r w:rsidRPr="00AF75DD">
              <w:rPr>
                <w:rStyle w:val="Hyperlink"/>
                <w:noProof/>
                <w:lang w:val="en-GB"/>
              </w:rPr>
              <w:t>2.7.2.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Przywracanie kopii bezpieczeństwa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B9825" w14:textId="348342F6" w:rsidR="008E69D7" w:rsidRDefault="008E69D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502" w:history="1">
            <w:r w:rsidRPr="00AF75DD">
              <w:rPr>
                <w:rStyle w:val="Hyperlink"/>
                <w:noProof/>
                <w:lang w:val="en-GB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Kolumna sygnalizacyjna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8BFE6" w14:textId="24ABAB33" w:rsidR="008E69D7" w:rsidRDefault="008E69D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503" w:history="1">
            <w:r w:rsidRPr="00AF75DD">
              <w:rPr>
                <w:rStyle w:val="Hyperlink"/>
                <w:noProof/>
                <w:highlight w:val="yellow"/>
                <w:lang w:val="en-GB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highlight w:val="yellow"/>
                <w:lang w:val="en-GB"/>
              </w:rPr>
              <w:t>Pulpit operatorski HMI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6A914" w14:textId="1C073382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504" w:history="1">
            <w:r w:rsidRPr="00AF75DD">
              <w:rPr>
                <w:rStyle w:val="Hyperlink"/>
                <w:noProof/>
                <w:lang w:val="en-GB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Zestawienie przycisków puplitu operatorskiego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14BE4" w14:textId="0B113809" w:rsidR="008E69D7" w:rsidRDefault="008E69D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505" w:history="1">
            <w:r w:rsidRPr="00AF75DD">
              <w:rPr>
                <w:rStyle w:val="Hyperlink"/>
                <w:noProof/>
                <w:lang w:val="en-GB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Komunikaty układu sterowania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94BAF" w14:textId="406343FA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506" w:history="1">
            <w:r w:rsidRPr="00AF75DD">
              <w:rPr>
                <w:rStyle w:val="Hyperlink"/>
                <w:noProof/>
                <w:lang w:val="en-GB"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Komunikaty z układu bezpieczeństwa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95AF5" w14:textId="4721D542" w:rsidR="008E69D7" w:rsidRDefault="008E69D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131517507" w:history="1">
            <w:r w:rsidRPr="00AF75DD">
              <w:rPr>
                <w:rStyle w:val="Hyperlink"/>
                <w:noProof/>
                <w:lang w:val="en-GB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Pr="00AF75DD">
              <w:rPr>
                <w:rStyle w:val="Hyperlink"/>
                <w:noProof/>
                <w:lang w:val="en-GB"/>
              </w:rPr>
              <w:t>Komunikaty z układu sterowania stacji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_Toc131517507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B73AC" w14:textId="6DD32F6F" w:rsidR="006E6230" w:rsidRPr="00465DBE" w:rsidRDefault="006E6230">
          <w:pPr>
            <w:rPr>
              <w:lang w:val="en-GB"/>
            </w:rPr>
          </w:pPr>
          <w:r w:rsidRPr="00465DBE">
            <w:rPr>
              <w:b/>
              <w:bCs/>
              <w:lang w:val="en-GB"/>
            </w:rPr>
            <w:fldChar w:fldCharType="end"/>
          </w:r>
        </w:p>
      </w:sdtContent>
    </w:sdt>
    <w:p w14:paraId="1FF06F21" w14:textId="77777777" w:rsidR="006E6230" w:rsidRPr="00465DBE" w:rsidRDefault="006E6230">
      <w:pPr>
        <w:autoSpaceDE/>
        <w:autoSpaceDN/>
        <w:adjustRightInd/>
        <w:spacing w:line="259" w:lineRule="auto"/>
        <w:jc w:val="left"/>
        <w:rPr>
          <w:rFonts w:eastAsiaTheme="majorEastAsia" w:cstheme="majorBidi"/>
          <w:color w:val="000000" w:themeColor="text1"/>
          <w:sz w:val="48"/>
          <w:szCs w:val="32"/>
          <w:lang w:val="en-GB"/>
        </w:rPr>
      </w:pPr>
      <w:r w:rsidRPr="00465DBE">
        <w:rPr>
          <w:lang w:val="en-GB"/>
        </w:rPr>
        <w:br w:type="page"/>
      </w:r>
    </w:p>
    <w:tbl>
      <w:tblPr>
        <w:tblStyle w:val="TableGrid"/>
        <w:tblW w:w="0" w:type="auto"/>
        <w:tblInd w:w="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1"/>
        <w:gridCol w:w="7030"/>
      </w:tblGrid>
      <w:tr w:rsidR="00C56439" w:rsidRPr="0033098D" w14:paraId="55169D8C" w14:textId="77777777" w:rsidTr="00C56439">
        <w:trPr>
          <w:trHeight w:val="863"/>
        </w:trPr>
        <w:tc>
          <w:tcPr>
            <w:tcW w:w="1171" w:type="dxa"/>
          </w:tcPr>
          <w:p w14:paraId="0EEC8AE2" w14:textId="77777777" w:rsidR="00C56439" w:rsidRDefault="00C56439" w:rsidP="00505019">
            <w:pPr>
              <w:rPr>
                <w:rFonts w:cstheme="minorHAnsi"/>
                <w:szCs w:val="24"/>
              </w:rPr>
            </w:pPr>
            <w:bookmarkStart w:id="2" w:name="_Toc61105"/>
          </w:p>
          <w:p w14:paraId="2398C556" w14:textId="77777777" w:rsidR="00C56439" w:rsidRPr="0033098D" w:rsidRDefault="00C56439" w:rsidP="00505019">
            <w:pPr>
              <w:rPr>
                <w:rFonts w:cstheme="minorHAnsi"/>
                <w:szCs w:val="24"/>
              </w:rPr>
            </w:pPr>
            <w:r w:rsidRPr="0033098D">
              <w:rPr>
                <w:rFonts w:cstheme="minorHAnsi"/>
                <w:noProof/>
                <w:szCs w:val="24"/>
                <w:lang w:eastAsia="pl-PL"/>
              </w:rPr>
              <w:drawing>
                <wp:inline distT="0" distB="0" distL="0" distR="0" wp14:anchorId="5FA6D90D" wp14:editId="1EE1B5B8">
                  <wp:extent cx="513715" cy="415678"/>
                  <wp:effectExtent l="0" t="0" r="635" b="3810"/>
                  <wp:docPr id="101" name="Obraz 101" descr="Obraz zawierający tekst, clipa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 descr="Obraz zawierający tekst, clipart&#10;&#10;Opis wygenerowany automatyczni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33" cy="43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0" w:type="dxa"/>
          </w:tcPr>
          <w:p w14:paraId="7BE9D829" w14:textId="6C9B71E6" w:rsidR="00C56439" w:rsidRPr="00C56439" w:rsidRDefault="00C56439" w:rsidP="00C56439">
            <w:r>
              <w:rPr>
                <w:b/>
              </w:rPr>
              <w:t>Niniejszy dokument</w:t>
            </w:r>
            <w:r w:rsidRPr="00EF5BD2">
              <w:rPr>
                <w:b/>
              </w:rPr>
              <w:t xml:space="preserve"> omawia zadania pracowników dozoru i obsługi zrobotyzowanego stanowiska </w:t>
            </w:r>
            <w:r>
              <w:rPr>
                <w:b/>
              </w:rPr>
              <w:t>obróbczego</w:t>
            </w:r>
            <w:r w:rsidRPr="00EF5BD2">
              <w:rPr>
                <w:b/>
              </w:rPr>
              <w:t xml:space="preserve">, mające na celu zapewnienie jego prawidłowej i bezpiecznej pracy. Szczegółowe wytyczne dla stanowisk pracy zawarte powinny być w instrukcjach czynnościowych, opracowanych przez Użytkownika z uwzględnieniem niniejszej instrukcji </w:t>
            </w:r>
            <w:r>
              <w:rPr>
                <w:b/>
              </w:rPr>
              <w:t>techniczno-ruchowej</w:t>
            </w:r>
            <w:r w:rsidRPr="00EF5BD2">
              <w:rPr>
                <w:b/>
              </w:rPr>
              <w:t>.</w:t>
            </w:r>
          </w:p>
        </w:tc>
      </w:tr>
    </w:tbl>
    <w:p w14:paraId="0A26DB69" w14:textId="77777777" w:rsidR="003C759B" w:rsidRPr="009C1830" w:rsidRDefault="003C759B" w:rsidP="003C759B">
      <w:pPr>
        <w:pStyle w:val="Heading1"/>
        <w:rPr>
          <w:highlight w:val="lightGray"/>
        </w:rPr>
      </w:pPr>
    </w:p>
    <w:p w14:paraId="3810235C" w14:textId="77777777" w:rsidR="003C759B" w:rsidRPr="009C1830" w:rsidRDefault="003C759B">
      <w:pPr>
        <w:autoSpaceDE/>
        <w:autoSpaceDN/>
        <w:adjustRightInd/>
        <w:spacing w:line="259" w:lineRule="auto"/>
        <w:jc w:val="left"/>
        <w:rPr>
          <w:rFonts w:eastAsiaTheme="majorEastAsia" w:cstheme="majorBidi"/>
          <w:color w:val="000000" w:themeColor="text1"/>
          <w:sz w:val="48"/>
          <w:szCs w:val="32"/>
          <w:highlight w:val="lightGray"/>
        </w:rPr>
      </w:pPr>
      <w:r w:rsidRPr="009C1830">
        <w:rPr>
          <w:highlight w:val="lightGray"/>
        </w:rPr>
        <w:br w:type="page"/>
      </w:r>
    </w:p>
    <w:p w14:paraId="4A6BFE3A" w14:textId="70F8A4A9" w:rsidR="003C759B" w:rsidRPr="00465DBE" w:rsidRDefault="00C56439">
      <w:pPr>
        <w:pStyle w:val="Heading1"/>
        <w:numPr>
          <w:ilvl w:val="0"/>
          <w:numId w:val="1"/>
        </w:numPr>
        <w:ind w:left="360"/>
        <w:rPr>
          <w:lang w:val="en-GB"/>
        </w:rPr>
      </w:pPr>
      <w:bookmarkStart w:id="3" w:name="_Toc131517486"/>
      <w:bookmarkEnd w:id="2"/>
      <w:proofErr w:type="spellStart"/>
      <w:r>
        <w:rPr>
          <w:lang w:val="en-GB"/>
        </w:rPr>
        <w:lastRenderedPageBreak/>
        <w:t>Tryby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pracy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stanowiska</w:t>
      </w:r>
      <w:bookmarkEnd w:id="3"/>
      <w:proofErr w:type="spellEnd"/>
    </w:p>
    <w:p w14:paraId="10532B22" w14:textId="77777777" w:rsidR="00C56439" w:rsidRPr="0047112D" w:rsidRDefault="00C56439" w:rsidP="00C56439">
      <w:pPr>
        <w:spacing w:line="360" w:lineRule="auto"/>
        <w:ind w:firstLine="709"/>
      </w:pPr>
      <w:bookmarkStart w:id="4" w:name="_Toc61106"/>
      <w:r w:rsidRPr="0047112D">
        <w:t xml:space="preserve">Zrobotyzowane </w:t>
      </w:r>
      <w:r>
        <w:t>s</w:t>
      </w:r>
      <w:r w:rsidRPr="0047112D">
        <w:t>tanowisko może pracować w następujących trybach pracy:</w:t>
      </w:r>
    </w:p>
    <w:p w14:paraId="61AA63EF" w14:textId="2C045CAA" w:rsidR="00C56439" w:rsidRPr="00C56439" w:rsidRDefault="00C56439" w:rsidP="00C56439">
      <w:pPr>
        <w:pStyle w:val="Caption"/>
        <w:keepNext/>
        <w:rPr>
          <w:i w:val="0"/>
          <w:color w:val="auto"/>
          <w:sz w:val="20"/>
          <w:lang w:val="en-GB"/>
        </w:rPr>
      </w:pPr>
      <w:proofErr w:type="spellStart"/>
      <w:r w:rsidRPr="00C56439">
        <w:rPr>
          <w:i w:val="0"/>
          <w:color w:val="auto"/>
          <w:sz w:val="20"/>
          <w:lang w:val="en-GB"/>
        </w:rPr>
        <w:t>Tabela</w:t>
      </w:r>
      <w:proofErr w:type="spellEnd"/>
      <w:r w:rsidRPr="00C56439">
        <w:rPr>
          <w:i w:val="0"/>
          <w:color w:val="auto"/>
          <w:sz w:val="20"/>
          <w:lang w:val="en-GB"/>
        </w:rPr>
        <w:t xml:space="preserve"> 1.</w:t>
      </w:r>
      <w:r w:rsidRPr="00C56439">
        <w:rPr>
          <w:i w:val="0"/>
          <w:color w:val="auto"/>
          <w:sz w:val="20"/>
          <w:lang w:val="en-GB"/>
        </w:rPr>
        <w:fldChar w:fldCharType="begin"/>
      </w:r>
      <w:r w:rsidRPr="00C56439">
        <w:rPr>
          <w:i w:val="0"/>
          <w:color w:val="auto"/>
          <w:sz w:val="20"/>
          <w:lang w:val="en-GB"/>
        </w:rPr>
        <w:instrText xml:space="preserve"> SEQ Tabela_1. \* ARABIC </w:instrText>
      </w:r>
      <w:r w:rsidRPr="00C56439">
        <w:rPr>
          <w:i w:val="0"/>
          <w:color w:val="auto"/>
          <w:sz w:val="20"/>
          <w:lang w:val="en-GB"/>
        </w:rPr>
        <w:fldChar w:fldCharType="separate"/>
      </w:r>
      <w:r w:rsidRPr="00C56439">
        <w:rPr>
          <w:i w:val="0"/>
          <w:color w:val="auto"/>
          <w:sz w:val="20"/>
          <w:lang w:val="en-GB"/>
        </w:rPr>
        <w:t>1</w:t>
      </w:r>
      <w:r w:rsidRPr="00C56439">
        <w:rPr>
          <w:i w:val="0"/>
          <w:color w:val="auto"/>
          <w:sz w:val="20"/>
          <w:lang w:val="en-GB"/>
        </w:rPr>
        <w:fldChar w:fldCharType="end"/>
      </w:r>
      <w:r w:rsidRPr="00C56439">
        <w:rPr>
          <w:i w:val="0"/>
          <w:color w:val="auto"/>
          <w:sz w:val="20"/>
          <w:lang w:val="en-GB"/>
        </w:rPr>
        <w:t xml:space="preserve"> </w:t>
      </w:r>
      <w:proofErr w:type="spellStart"/>
      <w:r w:rsidRPr="00C56439">
        <w:rPr>
          <w:i w:val="0"/>
          <w:color w:val="auto"/>
          <w:sz w:val="20"/>
          <w:lang w:val="en-GB"/>
        </w:rPr>
        <w:t>Tryby</w:t>
      </w:r>
      <w:proofErr w:type="spellEnd"/>
      <w:r w:rsidRPr="00C56439">
        <w:rPr>
          <w:i w:val="0"/>
          <w:color w:val="auto"/>
          <w:sz w:val="20"/>
          <w:lang w:val="en-GB"/>
        </w:rPr>
        <w:t xml:space="preserve"> </w:t>
      </w:r>
      <w:proofErr w:type="spellStart"/>
      <w:r w:rsidRPr="00C56439">
        <w:rPr>
          <w:i w:val="0"/>
          <w:color w:val="auto"/>
          <w:sz w:val="20"/>
          <w:lang w:val="en-GB"/>
        </w:rPr>
        <w:t>pracy</w:t>
      </w:r>
      <w:proofErr w:type="spellEnd"/>
    </w:p>
    <w:tbl>
      <w:tblPr>
        <w:tblW w:w="9072" w:type="dxa"/>
        <w:tblInd w:w="-5" w:type="dxa"/>
        <w:tblLook w:val="01E0" w:firstRow="1" w:lastRow="1" w:firstColumn="1" w:lastColumn="1" w:noHBand="0" w:noVBand="0"/>
      </w:tblPr>
      <w:tblGrid>
        <w:gridCol w:w="3119"/>
        <w:gridCol w:w="5953"/>
      </w:tblGrid>
      <w:tr w:rsidR="00C56439" w:rsidRPr="00C56439" w14:paraId="2F461F16" w14:textId="77777777" w:rsidTr="00505019">
        <w:tc>
          <w:tcPr>
            <w:tcW w:w="3119" w:type="dxa"/>
            <w:tcBorders>
              <w:bottom w:val="single" w:sz="8" w:space="0" w:color="auto"/>
            </w:tcBorders>
            <w:vAlign w:val="center"/>
          </w:tcPr>
          <w:p w14:paraId="60C8A495" w14:textId="77777777" w:rsidR="00C56439" w:rsidRPr="00C56439" w:rsidRDefault="00C56439" w:rsidP="00C56439">
            <w:pPr>
              <w:keepLines/>
              <w:spacing w:before="60" w:afterLines="60" w:after="144" w:line="240" w:lineRule="auto"/>
              <w:ind w:right="170"/>
              <w:jc w:val="left"/>
              <w:rPr>
                <w:b/>
                <w:bCs/>
                <w:lang w:val="en-GB"/>
              </w:rPr>
            </w:pPr>
            <w:proofErr w:type="spellStart"/>
            <w:r w:rsidRPr="00C56439">
              <w:rPr>
                <w:b/>
                <w:bCs/>
                <w:lang w:val="en-GB"/>
              </w:rPr>
              <w:t>Tryb</w:t>
            </w:r>
            <w:proofErr w:type="spellEnd"/>
            <w:r w:rsidRPr="00C56439">
              <w:rPr>
                <w:b/>
                <w:bCs/>
                <w:lang w:val="en-GB"/>
              </w:rPr>
              <w:t xml:space="preserve"> </w:t>
            </w:r>
            <w:proofErr w:type="spellStart"/>
            <w:r w:rsidRPr="00C56439">
              <w:rPr>
                <w:b/>
                <w:bCs/>
                <w:lang w:val="en-GB"/>
              </w:rPr>
              <w:t>pracy</w:t>
            </w:r>
            <w:proofErr w:type="spellEnd"/>
          </w:p>
        </w:tc>
        <w:tc>
          <w:tcPr>
            <w:tcW w:w="5953" w:type="dxa"/>
            <w:tcBorders>
              <w:bottom w:val="single" w:sz="8" w:space="0" w:color="auto"/>
            </w:tcBorders>
          </w:tcPr>
          <w:p w14:paraId="0C5EE364" w14:textId="77777777" w:rsidR="00C56439" w:rsidRPr="00C56439" w:rsidRDefault="00C56439" w:rsidP="00C56439">
            <w:pPr>
              <w:keepLines/>
              <w:spacing w:before="60" w:afterLines="60" w:after="144" w:line="240" w:lineRule="auto"/>
              <w:ind w:right="170"/>
              <w:jc w:val="left"/>
              <w:rPr>
                <w:b/>
                <w:bCs/>
                <w:lang w:val="en-GB"/>
              </w:rPr>
            </w:pPr>
            <w:proofErr w:type="spellStart"/>
            <w:r w:rsidRPr="00C56439">
              <w:rPr>
                <w:b/>
                <w:bCs/>
                <w:lang w:val="en-GB"/>
              </w:rPr>
              <w:t>Opis</w:t>
            </w:r>
            <w:proofErr w:type="spellEnd"/>
          </w:p>
        </w:tc>
      </w:tr>
      <w:tr w:rsidR="00C56439" w:rsidRPr="005E518D" w14:paraId="60F2A8BD" w14:textId="77777777" w:rsidTr="00505019">
        <w:tc>
          <w:tcPr>
            <w:tcW w:w="3119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30236BD4" w14:textId="77777777" w:rsidR="00C56439" w:rsidRPr="00EF5BD2" w:rsidRDefault="00C56439" w:rsidP="00505019">
            <w:pPr>
              <w:spacing w:before="120"/>
              <w:jc w:val="left"/>
            </w:pPr>
            <w:r>
              <w:t>RĘCZNY</w:t>
            </w:r>
          </w:p>
        </w:tc>
        <w:tc>
          <w:tcPr>
            <w:tcW w:w="5953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59EC7FE0" w14:textId="1280028B" w:rsidR="00C56439" w:rsidRPr="00EF5BD2" w:rsidRDefault="00C56439" w:rsidP="00505019">
            <w:pPr>
              <w:spacing w:before="120"/>
              <w:rPr>
                <w:rFonts w:cs="Arial"/>
                <w:b/>
              </w:rPr>
            </w:pPr>
            <w:r w:rsidRPr="00EF5BD2">
              <w:rPr>
                <w:rFonts w:cs="Arial"/>
              </w:rPr>
              <w:t xml:space="preserve">Operator ma możliwość ręcznego przestawiania </w:t>
            </w:r>
            <w:r>
              <w:rPr>
                <w:rFonts w:cs="Arial"/>
              </w:rPr>
              <w:t xml:space="preserve">manipulatorów </w:t>
            </w:r>
            <w:r w:rsidRPr="00EF5BD2">
              <w:rPr>
                <w:rFonts w:cs="Arial"/>
              </w:rPr>
              <w:t xml:space="preserve"> IRB</w:t>
            </w:r>
            <w:r>
              <w:rPr>
                <w:rFonts w:cs="Arial"/>
              </w:rPr>
              <w:t xml:space="preserve"> </w:t>
            </w:r>
            <w:r w:rsidR="009C1830">
              <w:rPr>
                <w:rFonts w:cs="Arial"/>
              </w:rPr>
              <w:t>46</w:t>
            </w:r>
            <w:r>
              <w:rPr>
                <w:rFonts w:cs="Arial"/>
              </w:rPr>
              <w:t>00</w:t>
            </w:r>
            <w:r w:rsidR="009C1830">
              <w:rPr>
                <w:rFonts w:cs="Arial"/>
              </w:rPr>
              <w:t xml:space="preserve"> i 1200</w:t>
            </w:r>
            <w:r>
              <w:rPr>
                <w:rFonts w:cs="Arial"/>
              </w:rPr>
              <w:t xml:space="preserve"> przy</w:t>
            </w:r>
            <w:r w:rsidRPr="00EF5BD2">
              <w:rPr>
                <w:rFonts w:cs="Arial"/>
              </w:rPr>
              <w:t xml:space="preserve"> pomocy </w:t>
            </w:r>
            <w:proofErr w:type="spellStart"/>
            <w:r w:rsidRPr="00EF5BD2">
              <w:rPr>
                <w:rFonts w:cs="Arial"/>
              </w:rPr>
              <w:t>jo</w:t>
            </w:r>
            <w:r>
              <w:rPr>
                <w:rFonts w:cs="Arial"/>
              </w:rPr>
              <w:t>y</w:t>
            </w:r>
            <w:r w:rsidRPr="00EF5BD2">
              <w:rPr>
                <w:rFonts w:cs="Arial"/>
              </w:rPr>
              <w:t>stick’a</w:t>
            </w:r>
            <w:proofErr w:type="spellEnd"/>
            <w:r w:rsidRPr="00EF5BD2">
              <w:rPr>
                <w:rFonts w:cs="Arial"/>
              </w:rPr>
              <w:t xml:space="preserve"> znajdującego się na panelu programowania </w:t>
            </w:r>
            <w:r>
              <w:rPr>
                <w:rFonts w:cs="Arial"/>
              </w:rPr>
              <w:t xml:space="preserve">robota </w:t>
            </w:r>
            <w:r w:rsidRPr="00EF5BD2">
              <w:rPr>
                <w:rFonts w:cs="Arial"/>
              </w:rPr>
              <w:t>i obsługi</w:t>
            </w:r>
            <w:r>
              <w:rPr>
                <w:rFonts w:cs="Arial"/>
              </w:rPr>
              <w:t xml:space="preserve"> gniazda </w:t>
            </w:r>
            <w:r w:rsidRPr="00EF5BD2">
              <w:rPr>
                <w:rFonts w:cs="Arial"/>
              </w:rPr>
              <w:t>w trybie ręcznym</w:t>
            </w:r>
            <w:r>
              <w:rPr>
                <w:rFonts w:cs="Arial"/>
              </w:rPr>
              <w:t xml:space="preserve">. W trybie tym prędkość robota została ograniczona do max 250 mm/s. Tryb ten służy do programowania i testowania stanowiska. </w:t>
            </w:r>
          </w:p>
        </w:tc>
      </w:tr>
      <w:tr w:rsidR="00B2294E" w:rsidRPr="00B2294E" w14:paraId="14E0E275" w14:textId="77777777" w:rsidTr="00505019">
        <w:tc>
          <w:tcPr>
            <w:tcW w:w="311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584037DF" w14:textId="77777777" w:rsidR="00C56439" w:rsidRPr="00C14209" w:rsidRDefault="00C56439" w:rsidP="00505019">
            <w:pPr>
              <w:spacing w:before="120"/>
              <w:jc w:val="left"/>
              <w:rPr>
                <w:highlight w:val="yellow"/>
              </w:rPr>
            </w:pPr>
            <w:r w:rsidRPr="00C14209">
              <w:rPr>
                <w:highlight w:val="yellow"/>
              </w:rPr>
              <w:t>RĘCZNY 100%</w:t>
            </w:r>
          </w:p>
        </w:tc>
        <w:tc>
          <w:tcPr>
            <w:tcW w:w="5953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2AC3E5A" w14:textId="7276940C" w:rsidR="00C56439" w:rsidRPr="00B2294E" w:rsidRDefault="00B2294E" w:rsidP="00505019">
            <w:pPr>
              <w:spacing w:before="120"/>
              <w:rPr>
                <w:rFonts w:ascii="Arial" w:hAnsi="Arial" w:cs="Arial"/>
                <w:b/>
              </w:rPr>
            </w:pPr>
            <w:r w:rsidRPr="00C14209">
              <w:rPr>
                <w:rFonts w:cs="Arial"/>
                <w:highlight w:val="yellow"/>
              </w:rPr>
              <w:t>Niedostępny- zablokowany elektrycznie</w:t>
            </w:r>
            <w:r w:rsidR="00C56439" w:rsidRPr="00C14209">
              <w:rPr>
                <w:rFonts w:cs="Arial"/>
                <w:highlight w:val="yellow"/>
              </w:rPr>
              <w:t>.</w:t>
            </w:r>
          </w:p>
        </w:tc>
      </w:tr>
      <w:tr w:rsidR="00C56439" w:rsidRPr="005E518D" w14:paraId="2054524C" w14:textId="77777777" w:rsidTr="00505019">
        <w:trPr>
          <w:trHeight w:val="1120"/>
        </w:trPr>
        <w:tc>
          <w:tcPr>
            <w:tcW w:w="3119" w:type="dxa"/>
            <w:tcBorders>
              <w:top w:val="single" w:sz="8" w:space="0" w:color="BFBFBF" w:themeColor="background1" w:themeShade="BF"/>
            </w:tcBorders>
          </w:tcPr>
          <w:p w14:paraId="125C5B3A" w14:textId="77777777" w:rsidR="00C56439" w:rsidRPr="00EF5BD2" w:rsidRDefault="00C56439" w:rsidP="00505019">
            <w:pPr>
              <w:spacing w:before="120"/>
              <w:jc w:val="left"/>
            </w:pPr>
            <w:r>
              <w:t>AUTOMATYCZNY</w:t>
            </w:r>
          </w:p>
        </w:tc>
        <w:tc>
          <w:tcPr>
            <w:tcW w:w="5953" w:type="dxa"/>
            <w:tcBorders>
              <w:top w:val="single" w:sz="8" w:space="0" w:color="BFBFBF" w:themeColor="background1" w:themeShade="BF"/>
            </w:tcBorders>
          </w:tcPr>
          <w:p w14:paraId="7C2486CD" w14:textId="134BFB9E" w:rsidR="00C56439" w:rsidRPr="00340D8E" w:rsidRDefault="00C56439" w:rsidP="00505019">
            <w:pPr>
              <w:spacing w:before="120"/>
              <w:rPr>
                <w:rFonts w:cs="Arial"/>
              </w:rPr>
            </w:pPr>
            <w:r w:rsidRPr="00340D8E">
              <w:rPr>
                <w:rFonts w:cs="Arial"/>
              </w:rPr>
              <w:t>Robot</w:t>
            </w:r>
            <w:r w:rsidR="00C14209">
              <w:rPr>
                <w:rFonts w:cs="Arial"/>
              </w:rPr>
              <w:t>y</w:t>
            </w:r>
            <w:r w:rsidRPr="00340D8E">
              <w:rPr>
                <w:rFonts w:cs="Arial"/>
              </w:rPr>
              <w:t xml:space="preserve"> wykonuj</w:t>
            </w:r>
            <w:r w:rsidR="00C14209">
              <w:rPr>
                <w:rFonts w:cs="Arial"/>
              </w:rPr>
              <w:t>ą</w:t>
            </w:r>
            <w:r w:rsidRPr="00340D8E">
              <w:rPr>
                <w:rFonts w:cs="Arial"/>
              </w:rPr>
              <w:t xml:space="preserve"> cykl obsługi stanowiska zgodnie z trajektorią opracowaną dla danego typu produktu.</w:t>
            </w:r>
          </w:p>
        </w:tc>
      </w:tr>
    </w:tbl>
    <w:p w14:paraId="5DE5EFC5" w14:textId="28386BB3" w:rsidR="00C56439" w:rsidRDefault="00C56439" w:rsidP="00C56439">
      <w:pPr>
        <w:spacing w:line="360" w:lineRule="auto"/>
        <w:ind w:firstLine="709"/>
      </w:pPr>
      <w:r w:rsidRPr="006E6BE6">
        <w:t xml:space="preserve">Tryby pracy stanowiska wybiera się </w:t>
      </w:r>
      <w:r>
        <w:t>z</w:t>
      </w:r>
      <w:r w:rsidRPr="006E6BE6">
        <w:t xml:space="preserve">a pomocą przełącznika </w:t>
      </w:r>
      <w:r>
        <w:t xml:space="preserve">z kluczykiem </w:t>
      </w:r>
      <w:r w:rsidRPr="006E6BE6">
        <w:t>umieszczon</w:t>
      </w:r>
      <w:r>
        <w:t>ym</w:t>
      </w:r>
      <w:r w:rsidRPr="006E6BE6">
        <w:t xml:space="preserve"> na </w:t>
      </w:r>
      <w:r>
        <w:t xml:space="preserve">przedniej części panelu HMI w przestrzeni pulpitu.  </w:t>
      </w:r>
    </w:p>
    <w:p w14:paraId="28ADC495" w14:textId="73678794" w:rsidR="00313479" w:rsidRPr="009C1830" w:rsidRDefault="00313479">
      <w:pPr>
        <w:autoSpaceDE/>
        <w:autoSpaceDN/>
        <w:adjustRightInd/>
        <w:spacing w:line="259" w:lineRule="auto"/>
        <w:jc w:val="left"/>
      </w:pPr>
      <w:r w:rsidRPr="009C1830">
        <w:br w:type="page"/>
      </w:r>
    </w:p>
    <w:p w14:paraId="1A57C5F6" w14:textId="77777777" w:rsidR="00313479" w:rsidRDefault="00313479">
      <w:pPr>
        <w:pStyle w:val="Heading1"/>
        <w:numPr>
          <w:ilvl w:val="0"/>
          <w:numId w:val="1"/>
        </w:numPr>
        <w:ind w:left="360"/>
        <w:rPr>
          <w:lang w:val="en-GB"/>
        </w:rPr>
      </w:pPr>
      <w:bookmarkStart w:id="5" w:name="_Toc528237836"/>
      <w:bookmarkStart w:id="6" w:name="_Toc131517487"/>
      <w:proofErr w:type="spellStart"/>
      <w:r w:rsidRPr="00313479">
        <w:rPr>
          <w:lang w:val="en-GB"/>
        </w:rPr>
        <w:lastRenderedPageBreak/>
        <w:t>Uruchomienie</w:t>
      </w:r>
      <w:proofErr w:type="spellEnd"/>
      <w:r w:rsidRPr="00313479">
        <w:rPr>
          <w:lang w:val="en-GB"/>
        </w:rPr>
        <w:t xml:space="preserve"> </w:t>
      </w:r>
      <w:proofErr w:type="spellStart"/>
      <w:r w:rsidRPr="00313479">
        <w:rPr>
          <w:lang w:val="en-GB"/>
        </w:rPr>
        <w:t>stanowiska</w:t>
      </w:r>
      <w:bookmarkStart w:id="7" w:name="_Toc528237837"/>
      <w:bookmarkEnd w:id="5"/>
      <w:bookmarkEnd w:id="6"/>
      <w:proofErr w:type="spellEnd"/>
    </w:p>
    <w:p w14:paraId="650484C1" w14:textId="32B66545" w:rsidR="00313479" w:rsidRPr="00313479" w:rsidRDefault="00313479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8" w:name="_Toc131517488"/>
      <w:proofErr w:type="spellStart"/>
      <w:r w:rsidRPr="00313479">
        <w:rPr>
          <w:lang w:val="en-GB"/>
        </w:rPr>
        <w:t>Przygotowanie</w:t>
      </w:r>
      <w:proofErr w:type="spellEnd"/>
      <w:r w:rsidRPr="00313479">
        <w:rPr>
          <w:lang w:val="en-GB"/>
        </w:rPr>
        <w:t xml:space="preserve"> </w:t>
      </w:r>
      <w:proofErr w:type="spellStart"/>
      <w:r w:rsidRPr="00313479">
        <w:rPr>
          <w:lang w:val="en-GB"/>
        </w:rPr>
        <w:t>stanowiska</w:t>
      </w:r>
      <w:proofErr w:type="spellEnd"/>
      <w:r w:rsidRPr="00313479">
        <w:rPr>
          <w:lang w:val="en-GB"/>
        </w:rPr>
        <w:t xml:space="preserve"> do </w:t>
      </w:r>
      <w:proofErr w:type="spellStart"/>
      <w:r w:rsidRPr="00313479">
        <w:rPr>
          <w:lang w:val="en-GB"/>
        </w:rPr>
        <w:t>pracy</w:t>
      </w:r>
      <w:bookmarkEnd w:id="7"/>
      <w:bookmarkEnd w:id="8"/>
      <w:proofErr w:type="spellEnd"/>
    </w:p>
    <w:p w14:paraId="7965D1ED" w14:textId="32B63CA1" w:rsidR="00313479" w:rsidRDefault="00313479">
      <w:pPr>
        <w:pStyle w:val="ListParagraph"/>
        <w:numPr>
          <w:ilvl w:val="0"/>
          <w:numId w:val="2"/>
        </w:numPr>
      </w:pPr>
      <w:r>
        <w:t>Prz</w:t>
      </w:r>
      <w:r w:rsidRPr="00693753">
        <w:t>e</w:t>
      </w:r>
      <w:r>
        <w:t xml:space="preserve">d przystąpieniem do pracy należy </w:t>
      </w:r>
      <w:r w:rsidR="00F10353">
        <w:t>sprawdzić, czy na stanowisku nie ma przedmiotów, które mogłyby zakłócić jego prawidłową pracę</w:t>
      </w:r>
      <w:r>
        <w:t xml:space="preserve">. </w:t>
      </w:r>
    </w:p>
    <w:p w14:paraId="52336DED" w14:textId="6AA307E4" w:rsidR="00313479" w:rsidRDefault="00313479">
      <w:pPr>
        <w:pStyle w:val="ListParagraph"/>
        <w:numPr>
          <w:ilvl w:val="0"/>
          <w:numId w:val="2"/>
        </w:numPr>
      </w:pPr>
      <w:r>
        <w:t xml:space="preserve">Usunąć wszelkie przedmioty mogące utrudniać </w:t>
      </w:r>
      <w:r w:rsidR="00F10353">
        <w:t>obsługę, zwłaszcza w okolicy transporterów produktowych</w:t>
      </w:r>
      <w:r w:rsidR="00C14209">
        <w:t xml:space="preserve"> oraz podajników plastrów suchego lodu</w:t>
      </w:r>
      <w:r>
        <w:t>.</w:t>
      </w:r>
    </w:p>
    <w:p w14:paraId="1A0D0E9E" w14:textId="2734EF8D" w:rsidR="00313479" w:rsidRDefault="00313479">
      <w:pPr>
        <w:pStyle w:val="ListParagraph"/>
        <w:numPr>
          <w:ilvl w:val="0"/>
          <w:numId w:val="2"/>
        </w:numPr>
      </w:pPr>
      <w:r>
        <w:t xml:space="preserve">Sprawdzić stan przewodów doprowadzonych do </w:t>
      </w:r>
      <w:r w:rsidR="00F10353">
        <w:t>chwytaków</w:t>
      </w:r>
      <w:r>
        <w:t xml:space="preserve"> zamocowanych na robo</w:t>
      </w:r>
      <w:r w:rsidR="00F10353">
        <w:t>tach</w:t>
      </w:r>
      <w:r>
        <w:t xml:space="preserve">. </w:t>
      </w:r>
    </w:p>
    <w:p w14:paraId="01F67DFF" w14:textId="2C55CCC9" w:rsidR="00313479" w:rsidRDefault="00313479">
      <w:pPr>
        <w:pStyle w:val="ListParagraph"/>
        <w:numPr>
          <w:ilvl w:val="0"/>
          <w:numId w:val="2"/>
        </w:numPr>
      </w:pPr>
      <w:r>
        <w:t xml:space="preserve">Sprawdzić stan </w:t>
      </w:r>
      <w:r w:rsidR="00F10353">
        <w:t>szczęk chwytaków.</w:t>
      </w:r>
      <w:r>
        <w:t xml:space="preserve"> </w:t>
      </w:r>
    </w:p>
    <w:p w14:paraId="684C54C2" w14:textId="77777777" w:rsidR="00313479" w:rsidRDefault="00313479">
      <w:pPr>
        <w:pStyle w:val="ListParagraph"/>
        <w:numPr>
          <w:ilvl w:val="0"/>
          <w:numId w:val="2"/>
        </w:numPr>
      </w:pPr>
      <w:r>
        <w:t>Okresowo sprawdzić stan przewodów zasilających ramie robota.</w:t>
      </w:r>
    </w:p>
    <w:p w14:paraId="2DF555D4" w14:textId="77777777" w:rsidR="00F10353" w:rsidRPr="00F10353" w:rsidRDefault="00F10353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9" w:name="_Toc528237838"/>
      <w:bookmarkStart w:id="10" w:name="_Toc131517489"/>
      <w:proofErr w:type="spellStart"/>
      <w:r w:rsidRPr="00F10353">
        <w:rPr>
          <w:lang w:val="en-GB"/>
        </w:rPr>
        <w:t>Włączenie</w:t>
      </w:r>
      <w:proofErr w:type="spellEnd"/>
      <w:r w:rsidRPr="00F10353">
        <w:rPr>
          <w:lang w:val="en-GB"/>
        </w:rPr>
        <w:t xml:space="preserve"> </w:t>
      </w:r>
      <w:proofErr w:type="spellStart"/>
      <w:r w:rsidRPr="00F10353">
        <w:rPr>
          <w:lang w:val="en-GB"/>
        </w:rPr>
        <w:t>stanowiska</w:t>
      </w:r>
      <w:bookmarkEnd w:id="9"/>
      <w:bookmarkEnd w:id="10"/>
      <w:proofErr w:type="spellEnd"/>
    </w:p>
    <w:p w14:paraId="37EA633C" w14:textId="5B84F006" w:rsidR="00F10353" w:rsidRPr="00F10353" w:rsidRDefault="00F10353" w:rsidP="00F10353">
      <w:pPr>
        <w:pStyle w:val="Caption"/>
        <w:keepNext/>
        <w:rPr>
          <w:i w:val="0"/>
          <w:color w:val="auto"/>
          <w:sz w:val="20"/>
          <w:lang w:val="en-GB"/>
        </w:rPr>
      </w:pPr>
      <w:bookmarkStart w:id="11" w:name="_Toc528137050"/>
      <w:proofErr w:type="spellStart"/>
      <w:r w:rsidRPr="00F10353">
        <w:rPr>
          <w:i w:val="0"/>
          <w:color w:val="auto"/>
          <w:sz w:val="20"/>
          <w:lang w:val="en-GB"/>
        </w:rPr>
        <w:t>Tabela</w:t>
      </w:r>
      <w:proofErr w:type="spellEnd"/>
      <w:r w:rsidRPr="00F10353">
        <w:rPr>
          <w:i w:val="0"/>
          <w:color w:val="auto"/>
          <w:sz w:val="20"/>
          <w:lang w:val="en-GB"/>
        </w:rPr>
        <w:t xml:space="preserve"> 2.</w:t>
      </w:r>
      <w:r w:rsidRPr="00F10353">
        <w:rPr>
          <w:i w:val="0"/>
          <w:color w:val="auto"/>
          <w:sz w:val="20"/>
          <w:lang w:val="en-GB"/>
        </w:rPr>
        <w:fldChar w:fldCharType="begin"/>
      </w:r>
      <w:r w:rsidRPr="00F10353">
        <w:rPr>
          <w:i w:val="0"/>
          <w:color w:val="auto"/>
          <w:sz w:val="20"/>
          <w:lang w:val="en-GB"/>
        </w:rPr>
        <w:instrText xml:space="preserve"> SEQ Tabela_2. \* ARABIC </w:instrText>
      </w:r>
      <w:r w:rsidRPr="00F10353">
        <w:rPr>
          <w:i w:val="0"/>
          <w:color w:val="auto"/>
          <w:sz w:val="20"/>
          <w:lang w:val="en-GB"/>
        </w:rPr>
        <w:fldChar w:fldCharType="separate"/>
      </w:r>
      <w:r w:rsidRPr="00F10353">
        <w:rPr>
          <w:i w:val="0"/>
          <w:color w:val="auto"/>
          <w:sz w:val="20"/>
          <w:lang w:val="en-GB"/>
        </w:rPr>
        <w:t>1</w:t>
      </w:r>
      <w:r w:rsidRPr="00F10353">
        <w:rPr>
          <w:i w:val="0"/>
          <w:color w:val="auto"/>
          <w:sz w:val="20"/>
          <w:lang w:val="en-GB"/>
        </w:rPr>
        <w:fldChar w:fldCharType="end"/>
      </w:r>
      <w:r w:rsidRPr="00F10353">
        <w:rPr>
          <w:i w:val="0"/>
          <w:color w:val="auto"/>
          <w:sz w:val="20"/>
          <w:lang w:val="en-GB"/>
        </w:rPr>
        <w:t xml:space="preserve"> </w:t>
      </w:r>
      <w:proofErr w:type="spellStart"/>
      <w:r w:rsidRPr="00F10353">
        <w:rPr>
          <w:i w:val="0"/>
          <w:color w:val="auto"/>
          <w:sz w:val="20"/>
          <w:lang w:val="en-GB"/>
        </w:rPr>
        <w:t>Włączenie</w:t>
      </w:r>
      <w:proofErr w:type="spellEnd"/>
      <w:r w:rsidRPr="00F10353">
        <w:rPr>
          <w:i w:val="0"/>
          <w:color w:val="auto"/>
          <w:sz w:val="20"/>
          <w:lang w:val="en-GB"/>
        </w:rPr>
        <w:t xml:space="preserve"> </w:t>
      </w:r>
      <w:proofErr w:type="spellStart"/>
      <w:r w:rsidRPr="00F10353">
        <w:rPr>
          <w:i w:val="0"/>
          <w:color w:val="auto"/>
          <w:sz w:val="20"/>
          <w:lang w:val="en-GB"/>
        </w:rPr>
        <w:t>stanowiska</w:t>
      </w:r>
      <w:bookmarkEnd w:id="11"/>
      <w:proofErr w:type="spellEnd"/>
    </w:p>
    <w:tbl>
      <w:tblPr>
        <w:tblStyle w:val="TableGrid"/>
        <w:tblW w:w="8763" w:type="dxa"/>
        <w:tblInd w:w="5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5"/>
        <w:gridCol w:w="3404"/>
        <w:gridCol w:w="2914"/>
      </w:tblGrid>
      <w:tr w:rsidR="00F10353" w:rsidRPr="00F10353" w14:paraId="2D166EB0" w14:textId="77777777" w:rsidTr="00505019">
        <w:tc>
          <w:tcPr>
            <w:tcW w:w="2445" w:type="dxa"/>
            <w:tcBorders>
              <w:bottom w:val="single" w:sz="8" w:space="0" w:color="auto"/>
            </w:tcBorders>
            <w:vAlign w:val="center"/>
          </w:tcPr>
          <w:p w14:paraId="35EDB7A2" w14:textId="77777777" w:rsidR="00F10353" w:rsidRPr="00F10353" w:rsidRDefault="00F10353" w:rsidP="00F10353">
            <w:pPr>
              <w:keepLines/>
              <w:spacing w:before="60" w:afterLines="60" w:after="144" w:line="240" w:lineRule="auto"/>
              <w:ind w:right="170"/>
              <w:jc w:val="left"/>
              <w:rPr>
                <w:b/>
                <w:bCs/>
                <w:lang w:val="en-GB"/>
              </w:rPr>
            </w:pPr>
            <w:proofErr w:type="spellStart"/>
            <w:r w:rsidRPr="00F10353">
              <w:rPr>
                <w:b/>
                <w:bCs/>
                <w:lang w:val="en-GB"/>
              </w:rPr>
              <w:t>Instrukcja</w:t>
            </w:r>
            <w:proofErr w:type="spellEnd"/>
          </w:p>
        </w:tc>
        <w:tc>
          <w:tcPr>
            <w:tcW w:w="3404" w:type="dxa"/>
            <w:tcBorders>
              <w:bottom w:val="single" w:sz="8" w:space="0" w:color="auto"/>
            </w:tcBorders>
            <w:vAlign w:val="center"/>
          </w:tcPr>
          <w:p w14:paraId="7BAA9C96" w14:textId="77777777" w:rsidR="00F10353" w:rsidRPr="00F10353" w:rsidRDefault="00F10353" w:rsidP="00F10353">
            <w:pPr>
              <w:keepLines/>
              <w:spacing w:before="60" w:afterLines="60" w:after="144" w:line="240" w:lineRule="auto"/>
              <w:ind w:right="170"/>
              <w:jc w:val="left"/>
              <w:rPr>
                <w:b/>
                <w:bCs/>
                <w:lang w:val="en-GB"/>
              </w:rPr>
            </w:pPr>
            <w:proofErr w:type="spellStart"/>
            <w:r w:rsidRPr="00F10353">
              <w:rPr>
                <w:b/>
                <w:bCs/>
                <w:lang w:val="en-GB"/>
              </w:rPr>
              <w:t>Opis</w:t>
            </w:r>
            <w:proofErr w:type="spellEnd"/>
          </w:p>
        </w:tc>
        <w:tc>
          <w:tcPr>
            <w:tcW w:w="2914" w:type="dxa"/>
            <w:tcBorders>
              <w:bottom w:val="single" w:sz="8" w:space="0" w:color="auto"/>
            </w:tcBorders>
          </w:tcPr>
          <w:p w14:paraId="5B46256B" w14:textId="77777777" w:rsidR="00F10353" w:rsidRPr="00F10353" w:rsidRDefault="00F10353" w:rsidP="00F10353">
            <w:pPr>
              <w:keepLines/>
              <w:spacing w:before="60" w:afterLines="60" w:after="144" w:line="240" w:lineRule="auto"/>
              <w:ind w:right="170"/>
              <w:jc w:val="left"/>
              <w:rPr>
                <w:b/>
                <w:bCs/>
                <w:lang w:val="en-GB"/>
              </w:rPr>
            </w:pPr>
            <w:proofErr w:type="spellStart"/>
            <w:r w:rsidRPr="00F10353">
              <w:rPr>
                <w:b/>
                <w:bCs/>
                <w:lang w:val="en-GB"/>
              </w:rPr>
              <w:t>Widok</w:t>
            </w:r>
            <w:proofErr w:type="spellEnd"/>
          </w:p>
        </w:tc>
      </w:tr>
      <w:tr w:rsidR="00647F40" w:rsidRPr="00E64BEB" w14:paraId="2C2A0619" w14:textId="77777777" w:rsidTr="00505019">
        <w:tc>
          <w:tcPr>
            <w:tcW w:w="2445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367593E7" w14:textId="02195272" w:rsidR="00647F40" w:rsidRPr="00E64BEB" w:rsidRDefault="00647F40" w:rsidP="00505019">
            <w:pPr>
              <w:spacing w:before="120"/>
              <w:ind w:right="227"/>
            </w:pPr>
            <w:r>
              <w:t>Przygotuj stanowisko</w:t>
            </w:r>
          </w:p>
        </w:tc>
        <w:tc>
          <w:tcPr>
            <w:tcW w:w="3404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57B7D77D" w14:textId="7407A592" w:rsidR="00647F40" w:rsidRPr="00E64BEB" w:rsidRDefault="00647F40" w:rsidP="00505019">
            <w:pPr>
              <w:spacing w:before="120"/>
              <w:jc w:val="left"/>
            </w:pPr>
            <w:r>
              <w:t>Oczyść stanowisko z zabrudzeń.</w:t>
            </w:r>
          </w:p>
        </w:tc>
        <w:tc>
          <w:tcPr>
            <w:tcW w:w="2914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42D2CDB2" w14:textId="77777777" w:rsidR="00647F40" w:rsidRPr="00E64BEB" w:rsidRDefault="00647F40" w:rsidP="00505019">
            <w:pPr>
              <w:jc w:val="center"/>
              <w:rPr>
                <w:noProof/>
                <w:lang w:eastAsia="pl-PL"/>
              </w:rPr>
            </w:pPr>
          </w:p>
        </w:tc>
      </w:tr>
      <w:tr w:rsidR="00647F40" w:rsidRPr="00E64BEB" w14:paraId="5B317247" w14:textId="77777777" w:rsidTr="00B36D23">
        <w:tc>
          <w:tcPr>
            <w:tcW w:w="244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48732F93" w14:textId="77777777" w:rsidR="00647F40" w:rsidRPr="00E64BEB" w:rsidRDefault="00647F40" w:rsidP="00B36D23">
            <w:pPr>
              <w:spacing w:before="120"/>
              <w:ind w:right="227"/>
            </w:pPr>
            <w:r w:rsidRPr="00E64BEB">
              <w:t>Przygotować stanowisko</w:t>
            </w:r>
          </w:p>
        </w:tc>
        <w:tc>
          <w:tcPr>
            <w:tcW w:w="340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05F50015" w14:textId="0D9E9EC9" w:rsidR="00647F40" w:rsidRPr="00E64BEB" w:rsidRDefault="00647F40" w:rsidP="00B36D23">
            <w:pPr>
              <w:spacing w:before="120"/>
            </w:pPr>
            <w:r w:rsidRPr="00E64BEB">
              <w:rPr>
                <w:szCs w:val="24"/>
              </w:rPr>
              <w:t>Usunąć wszelkie przedmioty mogące utrudniać dostęp do załadunku</w:t>
            </w:r>
            <w:r w:rsidR="00266433">
              <w:rPr>
                <w:szCs w:val="24"/>
              </w:rPr>
              <w:t xml:space="preserve"> </w:t>
            </w:r>
            <w:r w:rsidR="00266433" w:rsidRPr="00266433">
              <w:rPr>
                <w:szCs w:val="24"/>
                <w:highlight w:val="yellow"/>
              </w:rPr>
              <w:t>pojemników chłodniczych</w:t>
            </w:r>
          </w:p>
        </w:tc>
        <w:tc>
          <w:tcPr>
            <w:tcW w:w="291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310EBC4" w14:textId="69297A39" w:rsidR="00647F40" w:rsidRPr="00E64BEB" w:rsidRDefault="00266433" w:rsidP="00B36D23">
            <w:pPr>
              <w:jc w:val="center"/>
              <w:rPr>
                <w:noProof/>
                <w:lang w:eastAsia="pl-PL"/>
              </w:rPr>
            </w:pPr>
            <w:r>
              <w:rPr>
                <w:noProof/>
              </w:rPr>
              <w:drawing>
                <wp:inline distT="0" distB="0" distL="0" distR="0" wp14:anchorId="7742BB43" wp14:editId="56170262">
                  <wp:extent cx="1713230" cy="944880"/>
                  <wp:effectExtent l="0" t="0" r="127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94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F40" w:rsidRPr="00E64BEB" w14:paraId="4161BC4A" w14:textId="77777777" w:rsidTr="00505019">
        <w:tc>
          <w:tcPr>
            <w:tcW w:w="2445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5989C35F" w14:textId="079741AF" w:rsidR="00647F40" w:rsidRPr="00E64BEB" w:rsidRDefault="00647F40" w:rsidP="00505019">
            <w:pPr>
              <w:spacing w:before="120"/>
              <w:ind w:right="227"/>
            </w:pPr>
            <w:r>
              <w:t xml:space="preserve">Sprawdź </w:t>
            </w:r>
            <w:r w:rsidR="00266433">
              <w:t>podajniki stosów</w:t>
            </w:r>
          </w:p>
        </w:tc>
        <w:tc>
          <w:tcPr>
            <w:tcW w:w="3404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1518EC28" w14:textId="2A300FC7" w:rsidR="00647F40" w:rsidRPr="00E64BEB" w:rsidRDefault="00647F40" w:rsidP="00505019">
            <w:pPr>
              <w:spacing w:before="120"/>
              <w:jc w:val="left"/>
            </w:pPr>
            <w:r w:rsidRPr="004259B4">
              <w:rPr>
                <w:szCs w:val="24"/>
              </w:rPr>
              <w:t xml:space="preserve">Sprawdzić </w:t>
            </w:r>
            <w:r w:rsidR="00266433">
              <w:rPr>
                <w:szCs w:val="24"/>
              </w:rPr>
              <w:t>czy w podajnikach stosów nie zostały pozostałości po poprzedniej produkcji i inne niepotrzebne elementy</w:t>
            </w:r>
            <w:r w:rsidRPr="004259B4">
              <w:rPr>
                <w:szCs w:val="24"/>
              </w:rPr>
              <w:t>.</w:t>
            </w:r>
            <w:r w:rsidR="001152A6">
              <w:rPr>
                <w:szCs w:val="24"/>
              </w:rPr>
              <w:t xml:space="preserve"> </w:t>
            </w:r>
          </w:p>
        </w:tc>
        <w:tc>
          <w:tcPr>
            <w:tcW w:w="2914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7828696F" w14:textId="5EAA43BB" w:rsidR="00647F40" w:rsidRPr="00E64BEB" w:rsidRDefault="00266433" w:rsidP="00505019">
            <w:pPr>
              <w:jc w:val="center"/>
              <w:rPr>
                <w:noProof/>
                <w:lang w:eastAsia="pl-PL"/>
              </w:rPr>
            </w:pPr>
            <w:r>
              <w:rPr>
                <w:noProof/>
              </w:rPr>
              <w:drawing>
                <wp:inline distT="0" distB="0" distL="0" distR="0" wp14:anchorId="44F53713" wp14:editId="0E4E9B16">
                  <wp:extent cx="1713230" cy="1572260"/>
                  <wp:effectExtent l="0" t="0" r="127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433" w:rsidRPr="00E64BEB" w14:paraId="03097298" w14:textId="77777777" w:rsidTr="00505019">
        <w:tc>
          <w:tcPr>
            <w:tcW w:w="2445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4386B49F" w14:textId="2BCB6F4F" w:rsidR="00266433" w:rsidRPr="00E64BEB" w:rsidRDefault="00266433" w:rsidP="00505019">
            <w:pPr>
              <w:spacing w:before="120"/>
              <w:ind w:right="227"/>
            </w:pPr>
            <w:r>
              <w:lastRenderedPageBreak/>
              <w:t>Sprawdź chwytaki</w:t>
            </w:r>
          </w:p>
        </w:tc>
        <w:tc>
          <w:tcPr>
            <w:tcW w:w="3404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21CBFFEB" w14:textId="19D5BFE9" w:rsidR="00266433" w:rsidRPr="00E64BEB" w:rsidRDefault="00266433" w:rsidP="00505019">
            <w:pPr>
              <w:spacing w:before="120"/>
              <w:jc w:val="left"/>
            </w:pPr>
            <w:r>
              <w:t xml:space="preserve">Sprawdź czy chwytaki nie są uszkodzone, czy ssawki nie są zniszczone, </w:t>
            </w:r>
            <w:proofErr w:type="spellStart"/>
            <w:r>
              <w:t>poprawnoiść</w:t>
            </w:r>
            <w:proofErr w:type="spellEnd"/>
            <w:r>
              <w:t xml:space="preserve"> działania czujników połączenia pneumatyczne i elektryczne</w:t>
            </w:r>
          </w:p>
        </w:tc>
        <w:tc>
          <w:tcPr>
            <w:tcW w:w="2914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2A25B124" w14:textId="2997339B" w:rsidR="00266433" w:rsidRPr="00E64BEB" w:rsidRDefault="003B3F28" w:rsidP="00505019">
            <w:pPr>
              <w:jc w:val="center"/>
              <w:rPr>
                <w:noProof/>
                <w:lang w:eastAsia="pl-PL"/>
              </w:rPr>
            </w:pPr>
            <w:r>
              <w:rPr>
                <w:noProof/>
              </w:rPr>
              <w:drawing>
                <wp:inline distT="0" distB="0" distL="0" distR="0" wp14:anchorId="5369F01A" wp14:editId="574FB61B">
                  <wp:extent cx="1219200" cy="179807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297" cy="181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A39707" wp14:editId="1A8FDE20">
                  <wp:extent cx="1209675" cy="244804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416" cy="248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4BEB" w:rsidRPr="00E64BEB" w14:paraId="1F2BBD20" w14:textId="77777777" w:rsidTr="00505019">
        <w:tc>
          <w:tcPr>
            <w:tcW w:w="2445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50A1103B" w14:textId="0C901B6E" w:rsidR="00F10353" w:rsidRPr="00E64BEB" w:rsidRDefault="00F10353" w:rsidP="00505019">
            <w:pPr>
              <w:spacing w:before="120"/>
              <w:ind w:right="227"/>
            </w:pPr>
            <w:r w:rsidRPr="00E64BEB">
              <w:t>Włączyć  wyłącznik główny stanowiska</w:t>
            </w:r>
            <w:r w:rsidR="00B90D5F">
              <w:t>.</w:t>
            </w:r>
          </w:p>
        </w:tc>
        <w:tc>
          <w:tcPr>
            <w:tcW w:w="3404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4DF88D69" w14:textId="435A3E6B" w:rsidR="00F10353" w:rsidRPr="00E64BEB" w:rsidRDefault="00F10353" w:rsidP="00505019">
            <w:pPr>
              <w:spacing w:before="120"/>
              <w:jc w:val="left"/>
            </w:pPr>
            <w:r w:rsidRPr="00E64BEB">
              <w:t xml:space="preserve">Wyłącznik znajduje się na </w:t>
            </w:r>
            <w:r w:rsidR="003B3F28">
              <w:t>pulpicie sterującym</w:t>
            </w:r>
            <w:r w:rsidR="00B90D5F">
              <w:t>.</w:t>
            </w:r>
          </w:p>
        </w:tc>
        <w:tc>
          <w:tcPr>
            <w:tcW w:w="2914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5355D726" w14:textId="2FFE37F0" w:rsidR="00F10353" w:rsidRPr="00E64BEB" w:rsidRDefault="003B3F28" w:rsidP="00505019">
            <w:pPr>
              <w:jc w:val="center"/>
              <w:rPr>
                <w:lang w:eastAsia="pl-PL"/>
              </w:rPr>
            </w:pPr>
            <w:r>
              <w:rPr>
                <w:noProof/>
              </w:rPr>
              <w:drawing>
                <wp:inline distT="0" distB="0" distL="0" distR="0" wp14:anchorId="46B4B04E" wp14:editId="1CDC6A11">
                  <wp:extent cx="1713230" cy="1292225"/>
                  <wp:effectExtent l="0" t="0" r="1270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29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E3" w:rsidRPr="00F068E3" w14:paraId="06A300FA" w14:textId="77777777" w:rsidTr="00505019">
        <w:tc>
          <w:tcPr>
            <w:tcW w:w="244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6C0332D0" w14:textId="77777777" w:rsidR="00F10353" w:rsidRPr="00F068E3" w:rsidRDefault="00F10353" w:rsidP="00505019">
            <w:pPr>
              <w:spacing w:before="120"/>
              <w:ind w:right="227"/>
            </w:pPr>
            <w:r w:rsidRPr="00F068E3">
              <w:t>Załączyć szafę sterująca robota przełącznikiem na froncie szafy.</w:t>
            </w:r>
          </w:p>
        </w:tc>
        <w:tc>
          <w:tcPr>
            <w:tcW w:w="340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51C14C9F" w14:textId="7376AD35" w:rsidR="00F10353" w:rsidRPr="00F068E3" w:rsidRDefault="00F10353" w:rsidP="00505019">
            <w:pPr>
              <w:spacing w:before="120"/>
              <w:rPr>
                <w:lang w:eastAsia="pl-PL"/>
              </w:rPr>
            </w:pPr>
            <w:r w:rsidRPr="00F068E3">
              <w:t>Jeśli włącznik robota jest w pozycji wyłączonej załączyć szafę sterująca robota przełącznikiem na froncie szafy (przełączyć go w pozycje ON,  dotyczy to wszystkich modułów szafy)</w:t>
            </w:r>
            <w:r w:rsidR="00B90D5F">
              <w:t>.</w:t>
            </w:r>
          </w:p>
        </w:tc>
        <w:tc>
          <w:tcPr>
            <w:tcW w:w="291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FA561B9" w14:textId="1FF05303" w:rsidR="00F10353" w:rsidRPr="00F068E3" w:rsidRDefault="00F10353" w:rsidP="00505019">
            <w:pPr>
              <w:jc w:val="center"/>
            </w:pPr>
            <w:r w:rsidRPr="00F068E3">
              <w:rPr>
                <w:noProof/>
                <w:lang w:eastAsia="pl-PL"/>
              </w:rPr>
              <w:drawing>
                <wp:inline distT="0" distB="0" distL="0" distR="0" wp14:anchorId="63CB9617" wp14:editId="7F9C94CD">
                  <wp:extent cx="1260000" cy="1796400"/>
                  <wp:effectExtent l="0" t="0" r="0" b="0"/>
                  <wp:docPr id="107" name="Picture 107" descr="C:\Users\plpiste\Desktop\IRC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plpiste\Desktop\IRC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81" t="1" r="17709" b="5464"/>
                          <a:stretch/>
                        </pic:blipFill>
                        <pic:spPr bwMode="auto">
                          <a:xfrm>
                            <a:off x="0" y="0"/>
                            <a:ext cx="1260000" cy="179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E3" w:rsidRPr="00F068E3" w14:paraId="1CBA5887" w14:textId="77777777" w:rsidTr="00505019">
        <w:tc>
          <w:tcPr>
            <w:tcW w:w="244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6693995" w14:textId="77777777" w:rsidR="00F10353" w:rsidRPr="00F068E3" w:rsidRDefault="00F10353" w:rsidP="00505019">
            <w:pPr>
              <w:spacing w:before="120"/>
              <w:ind w:right="227"/>
            </w:pPr>
            <w:r w:rsidRPr="00F068E3">
              <w:lastRenderedPageBreak/>
              <w:t>Włączyć powietrze.</w:t>
            </w:r>
          </w:p>
        </w:tc>
        <w:tc>
          <w:tcPr>
            <w:tcW w:w="340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DD2DCE5" w14:textId="625F755C" w:rsidR="00F10353" w:rsidRPr="00F068E3" w:rsidRDefault="006307D2" w:rsidP="00505019">
            <w:pPr>
              <w:spacing w:before="120"/>
              <w:rPr>
                <w:lang w:eastAsia="pl-PL"/>
              </w:rPr>
            </w:pPr>
            <w:r w:rsidRPr="00F068E3">
              <w:t>Na tylnej ścianie stanowiska</w:t>
            </w:r>
            <w:r w:rsidR="009E1760">
              <w:t xml:space="preserve"> przy kontrolerach robotów</w:t>
            </w:r>
            <w:r w:rsidR="00F10353" w:rsidRPr="00F068E3">
              <w:t xml:space="preserve"> znajduj</w:t>
            </w:r>
            <w:r w:rsidR="009E1760">
              <w:t>ą</w:t>
            </w:r>
            <w:r w:rsidR="00F10353" w:rsidRPr="00F068E3">
              <w:t xml:space="preserve"> się wyłącznik</w:t>
            </w:r>
            <w:r w:rsidR="009E1760">
              <w:t>i</w:t>
            </w:r>
            <w:r w:rsidR="00F10353" w:rsidRPr="00F068E3">
              <w:t xml:space="preserve"> powietrza. </w:t>
            </w:r>
          </w:p>
        </w:tc>
        <w:tc>
          <w:tcPr>
            <w:tcW w:w="291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1D71403E" w14:textId="069E6174" w:rsidR="00F10353" w:rsidRPr="00F068E3" w:rsidRDefault="003B3F28" w:rsidP="005050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0D4C67" wp14:editId="6A38B3CD">
                  <wp:extent cx="1713230" cy="1434465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43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F40" w:rsidRPr="00647F40" w14:paraId="6DBCBD52" w14:textId="77777777" w:rsidTr="00505019">
        <w:tc>
          <w:tcPr>
            <w:tcW w:w="244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3E2E9E4" w14:textId="0AB2BAD6" w:rsidR="00F10353" w:rsidRPr="00647F40" w:rsidRDefault="00F10353" w:rsidP="00505019">
            <w:pPr>
              <w:spacing w:before="120"/>
              <w:ind w:right="227"/>
            </w:pPr>
            <w:r w:rsidRPr="00647F40">
              <w:t>Upewnij się, że nie jest wciśnięty żaden STOP A</w:t>
            </w:r>
            <w:r w:rsidR="00F068E3" w:rsidRPr="00647F40">
              <w:t>WARYJNY</w:t>
            </w:r>
            <w:r w:rsidR="00E2548A" w:rsidRPr="00647F40">
              <w:t xml:space="preserve"> (WYŁĄCZNIK BEZPIECZEŃSTWA)</w:t>
            </w:r>
            <w:r w:rsidRPr="00647F40">
              <w:t>.</w:t>
            </w:r>
          </w:p>
        </w:tc>
        <w:tc>
          <w:tcPr>
            <w:tcW w:w="340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333A82C" w14:textId="22B88C55" w:rsidR="00F10353" w:rsidRPr="00647F40" w:rsidRDefault="00885722" w:rsidP="00505019">
            <w:pPr>
              <w:spacing w:before="120"/>
              <w:rPr>
                <w:lang w:eastAsia="pl-PL"/>
              </w:rPr>
            </w:pPr>
            <w:r w:rsidRPr="00647F40">
              <w:rPr>
                <w:lang w:eastAsia="pl-PL"/>
              </w:rPr>
              <w:t xml:space="preserve">Jeśli przycisk jest wciśnięty </w:t>
            </w:r>
            <w:r w:rsidR="004F0CDF" w:rsidRPr="00647F40">
              <w:rPr>
                <w:lang w:eastAsia="pl-PL"/>
              </w:rPr>
              <w:t>wyciśnij go</w:t>
            </w:r>
            <w:r w:rsidR="00F10353" w:rsidRPr="00647F40">
              <w:rPr>
                <w:lang w:eastAsia="pl-PL"/>
              </w:rPr>
              <w:t xml:space="preserve">. </w:t>
            </w:r>
          </w:p>
        </w:tc>
        <w:tc>
          <w:tcPr>
            <w:tcW w:w="291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1E5921C" w14:textId="59BE613F" w:rsidR="004F0CDF" w:rsidRDefault="009E1760" w:rsidP="0091261B">
            <w:pPr>
              <w:jc w:val="center"/>
              <w:rPr>
                <w:lang w:eastAsia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1EE1E4B8" wp14:editId="608672EB">
                      <wp:simplePos x="0" y="0"/>
                      <wp:positionH relativeFrom="column">
                        <wp:posOffset>547370</wp:posOffset>
                      </wp:positionH>
                      <wp:positionV relativeFrom="paragraph">
                        <wp:posOffset>805180</wp:posOffset>
                      </wp:positionV>
                      <wp:extent cx="304800" cy="180975"/>
                      <wp:effectExtent l="19050" t="19050" r="19050" b="47625"/>
                      <wp:wrapNone/>
                      <wp:docPr id="17" name="Arrow: Right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304800" cy="18097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CBD628D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7" o:spid="_x0000_s1026" type="#_x0000_t13" style="position:absolute;margin-left:43.1pt;margin-top:63.4pt;width:24pt;height:14.25pt;rotation:180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" adj="15188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8FF30A" wp14:editId="3258B71C">
                  <wp:extent cx="1713230" cy="1353185"/>
                  <wp:effectExtent l="0" t="0" r="127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2FEEE" w14:textId="3CC9A5D1" w:rsidR="0066791E" w:rsidRDefault="0066791E" w:rsidP="0091261B">
            <w:pPr>
              <w:jc w:val="center"/>
              <w:rPr>
                <w:lang w:eastAsia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09AE6FC3" wp14:editId="7980EDB1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475615</wp:posOffset>
                      </wp:positionV>
                      <wp:extent cx="304800" cy="180975"/>
                      <wp:effectExtent l="0" t="19050" r="38100" b="47625"/>
                      <wp:wrapNone/>
                      <wp:docPr id="20" name="Arrow: Right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18097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B6444C" id="Arrow: Right 20" o:spid="_x0000_s1026" type="#_x0000_t13" style="position:absolute;margin-left:3.05pt;margin-top:37.45pt;width:24pt;height:14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" adj="15188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C58E8C8" wp14:editId="3C39F80D">
                  <wp:extent cx="1713230" cy="1172210"/>
                  <wp:effectExtent l="0" t="0" r="1270" b="889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17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B0EFB" w14:textId="7E0E5D14" w:rsidR="0066791E" w:rsidRPr="00647F40" w:rsidRDefault="0066791E" w:rsidP="0091261B">
            <w:pPr>
              <w:jc w:val="center"/>
              <w:rPr>
                <w:lang w:eastAsia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355966A7" wp14:editId="4971C9ED">
                      <wp:simplePos x="0" y="0"/>
                      <wp:positionH relativeFrom="column">
                        <wp:posOffset>1124585</wp:posOffset>
                      </wp:positionH>
                      <wp:positionV relativeFrom="paragraph">
                        <wp:posOffset>696595</wp:posOffset>
                      </wp:positionV>
                      <wp:extent cx="304800" cy="180975"/>
                      <wp:effectExtent l="0" t="19050" r="38100" b="47625"/>
                      <wp:wrapNone/>
                      <wp:docPr id="22" name="Arrow: Right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18097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E159EF" id="Arrow: Right 22" o:spid="_x0000_s1026" type="#_x0000_t13" style="position:absolute;margin-left:88.55pt;margin-top:54.85pt;width:24pt;height:14.2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" adj="15188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4F61F2" wp14:editId="320293C8">
                  <wp:extent cx="1713230" cy="1323340"/>
                  <wp:effectExtent l="0" t="0" r="127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32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D7AB6" w14:textId="57565582" w:rsidR="004F0CDF" w:rsidRPr="00647F40" w:rsidRDefault="000D24FE" w:rsidP="0091261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42056FD9" wp14:editId="00D2160C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153670</wp:posOffset>
                      </wp:positionV>
                      <wp:extent cx="304800" cy="180975"/>
                      <wp:effectExtent l="19050" t="19050" r="19050" b="47625"/>
                      <wp:wrapNone/>
                      <wp:docPr id="31" name="Arrow: Right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304800" cy="18097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A8C173" id="Arrow: Right 31" o:spid="_x0000_s1026" type="#_x0000_t13" style="position:absolute;margin-left:22.55pt;margin-top:12.1pt;width:24pt;height:14.25pt;rotation:180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" adj="15188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2DD93FF3" wp14:editId="36ADAC91">
                      <wp:simplePos x="0" y="0"/>
                      <wp:positionH relativeFrom="column">
                        <wp:posOffset>1147445</wp:posOffset>
                      </wp:positionH>
                      <wp:positionV relativeFrom="paragraph">
                        <wp:posOffset>165735</wp:posOffset>
                      </wp:positionV>
                      <wp:extent cx="314325" cy="190500"/>
                      <wp:effectExtent l="0" t="19050" r="47625" b="38100"/>
                      <wp:wrapNone/>
                      <wp:docPr id="29" name="Arrow: Right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325" cy="1905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42592"/>
                                </a:avLst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84C512" id="Arrow: Right 29" o:spid="_x0000_s1026" type="#_x0000_t13" style="position:absolute;margin-left:90.35pt;margin-top:13.05pt;width:24.75pt;height: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" adj="16024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6B0302B" wp14:editId="6F105A9B">
                  <wp:extent cx="1713230" cy="1163955"/>
                  <wp:effectExtent l="0" t="0" r="127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16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3300D" w14:textId="37787A93" w:rsidR="00E2548A" w:rsidRPr="00647F40" w:rsidRDefault="0091261B" w:rsidP="0091261B">
            <w:pPr>
              <w:jc w:val="center"/>
            </w:pPr>
            <w:r w:rsidRPr="00647F40">
              <w:object w:dxaOrig="1485" w:dyaOrig="1051" w14:anchorId="21836E3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103.5pt;height:72.75pt" o:ole="">
                  <v:imagedata r:id="rId23" o:title=""/>
                </v:shape>
                <o:OLEObject Type="Embed" ProgID="Visio.Drawing.15" ShapeID="_x0000_i1027" DrawAspect="Content" ObjectID="_1742153680" r:id="rId24"/>
              </w:object>
            </w:r>
          </w:p>
          <w:p w14:paraId="0FC75962" w14:textId="4B695237" w:rsidR="00E2548A" w:rsidRPr="00647F40" w:rsidRDefault="0091261B" w:rsidP="0091261B">
            <w:pPr>
              <w:jc w:val="center"/>
              <w:rPr>
                <w:lang w:eastAsia="pl-PL"/>
              </w:rPr>
            </w:pPr>
            <w:r w:rsidRPr="00647F40">
              <w:object w:dxaOrig="1635" w:dyaOrig="840" w14:anchorId="34E18548">
                <v:shape id="_x0000_i1028" type="#_x0000_t75" style="width:103.5pt;height:52.5pt" o:ole="">
                  <v:imagedata r:id="rId25" o:title=""/>
                </v:shape>
                <o:OLEObject Type="Embed" ProgID="Visio.Drawing.15" ShapeID="_x0000_i1028" DrawAspect="Content" ObjectID="_1742153681" r:id="rId26"/>
              </w:object>
            </w:r>
          </w:p>
        </w:tc>
      </w:tr>
      <w:tr w:rsidR="0066791E" w:rsidRPr="00647F40" w14:paraId="441114D6" w14:textId="77777777" w:rsidTr="00505019">
        <w:tc>
          <w:tcPr>
            <w:tcW w:w="244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F7A2467" w14:textId="77777777" w:rsidR="0066791E" w:rsidRPr="00647F40" w:rsidRDefault="0066791E" w:rsidP="00505019">
            <w:pPr>
              <w:spacing w:before="120"/>
              <w:ind w:right="227"/>
            </w:pPr>
          </w:p>
        </w:tc>
        <w:tc>
          <w:tcPr>
            <w:tcW w:w="340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BD34EDE" w14:textId="77777777" w:rsidR="0066791E" w:rsidRPr="00647F40" w:rsidRDefault="0066791E" w:rsidP="00505019">
            <w:pPr>
              <w:spacing w:before="120"/>
              <w:rPr>
                <w:lang w:eastAsia="pl-PL"/>
              </w:rPr>
            </w:pPr>
          </w:p>
        </w:tc>
        <w:tc>
          <w:tcPr>
            <w:tcW w:w="291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485977A" w14:textId="77777777" w:rsidR="0066791E" w:rsidRDefault="0066791E" w:rsidP="0091261B">
            <w:pPr>
              <w:jc w:val="center"/>
              <w:rPr>
                <w:noProof/>
              </w:rPr>
            </w:pPr>
          </w:p>
        </w:tc>
      </w:tr>
      <w:tr w:rsidR="00D37DC4" w:rsidRPr="00D37DC4" w14:paraId="4916FF54" w14:textId="77777777" w:rsidTr="00505019">
        <w:tc>
          <w:tcPr>
            <w:tcW w:w="244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15094C4E" w14:textId="31D99358" w:rsidR="00D37DC4" w:rsidRPr="00560B33" w:rsidRDefault="00D37DC4" w:rsidP="00505019">
            <w:pPr>
              <w:spacing w:before="120"/>
              <w:ind w:right="227"/>
              <w:rPr>
                <w:highlight w:val="yellow"/>
              </w:rPr>
            </w:pPr>
            <w:r w:rsidRPr="00560B33">
              <w:rPr>
                <w:highlight w:val="yellow"/>
              </w:rPr>
              <w:t>Czekaj na uruchomienie się aplikacji na HMI.</w:t>
            </w:r>
          </w:p>
        </w:tc>
        <w:tc>
          <w:tcPr>
            <w:tcW w:w="340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0C10116" w14:textId="358061D2" w:rsidR="00D37DC4" w:rsidRPr="00560B33" w:rsidRDefault="00D37DC4" w:rsidP="00505019">
            <w:pPr>
              <w:spacing w:before="120"/>
              <w:rPr>
                <w:highlight w:val="yellow"/>
                <w:lang w:eastAsia="pl-PL"/>
              </w:rPr>
            </w:pPr>
          </w:p>
        </w:tc>
        <w:tc>
          <w:tcPr>
            <w:tcW w:w="291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7537E0A" w14:textId="10831D09" w:rsidR="00D37DC4" w:rsidRPr="00D37DC4" w:rsidRDefault="00D37DC4" w:rsidP="00505019">
            <w:pPr>
              <w:jc w:val="center"/>
              <w:rPr>
                <w:noProof/>
                <w:lang w:eastAsia="pl-PL"/>
              </w:rPr>
            </w:pPr>
            <w:r w:rsidRPr="00560B33">
              <w:rPr>
                <w:noProof/>
                <w:highlight w:val="yellow"/>
                <w:lang w:eastAsia="pl-PL"/>
              </w:rPr>
              <w:drawing>
                <wp:inline distT="0" distB="0" distL="0" distR="0" wp14:anchorId="10FDA4BC" wp14:editId="398F3F87">
                  <wp:extent cx="781200" cy="1260000"/>
                  <wp:effectExtent l="8255" t="0" r="8255" b="8255"/>
                  <wp:docPr id="9" name="Obraz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3" r="74868" b="23920"/>
                          <a:stretch/>
                        </pic:blipFill>
                        <pic:spPr bwMode="auto">
                          <a:xfrm rot="5400000">
                            <a:off x="0" y="0"/>
                            <a:ext cx="7812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DC4" w:rsidRPr="00D37DC4" w14:paraId="61F466B9" w14:textId="77777777" w:rsidTr="00505019">
        <w:tc>
          <w:tcPr>
            <w:tcW w:w="244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CB7DFE2" w14:textId="0BCB7027" w:rsidR="00F10353" w:rsidRPr="00D37DC4" w:rsidRDefault="00F10353" w:rsidP="00505019">
            <w:pPr>
              <w:spacing w:before="120"/>
              <w:ind w:right="227"/>
            </w:pPr>
            <w:r w:rsidRPr="00D37DC4">
              <w:t xml:space="preserve">Wcisnąć </w:t>
            </w:r>
            <w:r w:rsidR="006307D2" w:rsidRPr="00B40AA4">
              <w:rPr>
                <w:bCs/>
              </w:rPr>
              <w:t>RESET</w:t>
            </w:r>
            <w:r w:rsidRPr="00D37DC4">
              <w:t xml:space="preserve">  na pulpicie </w:t>
            </w:r>
            <w:r w:rsidR="006307D2" w:rsidRPr="00D37DC4">
              <w:t>o</w:t>
            </w:r>
            <w:r w:rsidRPr="00D37DC4">
              <w:t>peratorskim</w:t>
            </w:r>
          </w:p>
        </w:tc>
        <w:tc>
          <w:tcPr>
            <w:tcW w:w="340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514CCED" w14:textId="6B15BB71" w:rsidR="00F10353" w:rsidRPr="00D37DC4" w:rsidRDefault="00F10353" w:rsidP="00505019">
            <w:pPr>
              <w:spacing w:before="120"/>
              <w:rPr>
                <w:lang w:eastAsia="pl-PL"/>
              </w:rPr>
            </w:pPr>
            <w:r w:rsidRPr="00D37DC4">
              <w:rPr>
                <w:lang w:eastAsia="pl-PL"/>
              </w:rPr>
              <w:t xml:space="preserve">W celu zresetowania </w:t>
            </w:r>
            <w:r w:rsidR="00D37DC4" w:rsidRPr="00D37DC4">
              <w:rPr>
                <w:lang w:eastAsia="pl-PL"/>
              </w:rPr>
              <w:t>systemu</w:t>
            </w:r>
            <w:r w:rsidRPr="00D37DC4">
              <w:rPr>
                <w:lang w:eastAsia="pl-PL"/>
              </w:rPr>
              <w:t xml:space="preserve"> bezpieczeństwa i tym samym zamknięcia pętli Stopu Awaryjnego</w:t>
            </w:r>
            <w:r w:rsidR="00BB4230">
              <w:rPr>
                <w:lang w:eastAsia="pl-PL"/>
              </w:rPr>
              <w:t>.</w:t>
            </w:r>
            <w:r w:rsidRPr="00D37DC4">
              <w:rPr>
                <w:lang w:eastAsia="pl-PL"/>
              </w:rPr>
              <w:t xml:space="preserve"> </w:t>
            </w:r>
          </w:p>
        </w:tc>
        <w:tc>
          <w:tcPr>
            <w:tcW w:w="2914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A066242" w14:textId="04BCF2CB" w:rsidR="00F10353" w:rsidRPr="00D37DC4" w:rsidRDefault="00855EBA" w:rsidP="00D37DC4">
            <w:pPr>
              <w:jc w:val="center"/>
              <w:rPr>
                <w:lang w:eastAsia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7EF6C275" wp14:editId="5E3D3DDF">
                      <wp:simplePos x="0" y="0"/>
                      <wp:positionH relativeFrom="column">
                        <wp:posOffset>911224</wp:posOffset>
                      </wp:positionH>
                      <wp:positionV relativeFrom="paragraph">
                        <wp:posOffset>426085</wp:posOffset>
                      </wp:positionV>
                      <wp:extent cx="304800" cy="181944"/>
                      <wp:effectExtent l="42545" t="0" r="61595" b="23495"/>
                      <wp:wrapNone/>
                      <wp:docPr id="1801" name="Arrow: Right 18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857856">
                                <a:off x="0" y="0"/>
                                <a:ext cx="304800" cy="181944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E5B98A" id="Arrow: Right 1801" o:spid="_x0000_s1026" type="#_x0000_t13" style="position:absolute;margin-left:71.75pt;margin-top:33.55pt;width:24pt;height:14.35pt;rotation:-8456486fd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" adj="15153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AD7EF2" wp14:editId="20EF9B22">
                  <wp:extent cx="1713230" cy="1292225"/>
                  <wp:effectExtent l="0" t="0" r="1270" b="3175"/>
                  <wp:docPr id="1796" name="Picture 1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29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89" w:rsidRPr="00927A89" w14:paraId="7FB83908" w14:textId="77777777" w:rsidTr="007111FB">
        <w:tc>
          <w:tcPr>
            <w:tcW w:w="2445" w:type="dxa"/>
            <w:tcBorders>
              <w:top w:val="single" w:sz="8" w:space="0" w:color="BFBFBF" w:themeColor="background1" w:themeShade="BF"/>
              <w:bottom w:val="single" w:sz="4" w:space="0" w:color="BFBFBF" w:themeColor="background1" w:themeShade="BF"/>
            </w:tcBorders>
          </w:tcPr>
          <w:p w14:paraId="226B5A81" w14:textId="09DCFD62" w:rsidR="00F10353" w:rsidRPr="00927A89" w:rsidRDefault="00726FE4" w:rsidP="00505019">
            <w:pPr>
              <w:spacing w:before="120"/>
              <w:ind w:right="227"/>
            </w:pPr>
            <w:r w:rsidRPr="00927A89">
              <w:t>Przestaw</w:t>
            </w:r>
            <w:r w:rsidR="00F10353" w:rsidRPr="00927A89">
              <w:t xml:space="preserve"> robot</w:t>
            </w:r>
            <w:r w:rsidRPr="00927A89">
              <w:t>y</w:t>
            </w:r>
            <w:r w:rsidR="00F10353" w:rsidRPr="00927A89">
              <w:t xml:space="preserve"> </w:t>
            </w:r>
            <w:r w:rsidR="00D37DC4" w:rsidRPr="00927A89">
              <w:t>w pobliże</w:t>
            </w:r>
            <w:r w:rsidR="00F10353" w:rsidRPr="00927A89">
              <w:t xml:space="preserve"> Pozycji Domowej</w:t>
            </w:r>
            <w:r w:rsidR="00927A89">
              <w:t xml:space="preserve"> (HOME)</w:t>
            </w:r>
            <w:r w:rsidR="00BB4230">
              <w:t>.</w:t>
            </w:r>
          </w:p>
        </w:tc>
        <w:tc>
          <w:tcPr>
            <w:tcW w:w="3404" w:type="dxa"/>
            <w:tcBorders>
              <w:top w:val="single" w:sz="8" w:space="0" w:color="BFBFBF" w:themeColor="background1" w:themeShade="BF"/>
              <w:bottom w:val="single" w:sz="4" w:space="0" w:color="BFBFBF" w:themeColor="background1" w:themeShade="BF"/>
            </w:tcBorders>
          </w:tcPr>
          <w:p w14:paraId="0B7BCB93" w14:textId="36569613" w:rsidR="00F10353" w:rsidRPr="00927A89" w:rsidRDefault="00F10353" w:rsidP="00505019">
            <w:pPr>
              <w:spacing w:before="120"/>
            </w:pPr>
            <w:r w:rsidRPr="00927A89">
              <w:t>Przestaw robot</w:t>
            </w:r>
            <w:r w:rsidR="00726FE4" w:rsidRPr="00927A89">
              <w:t>y</w:t>
            </w:r>
            <w:r w:rsidRPr="00927A89">
              <w:t xml:space="preserve"> ręcznie w pozycje domow</w:t>
            </w:r>
            <w:r w:rsidR="00726FE4" w:rsidRPr="00927A89">
              <w:t>e</w:t>
            </w:r>
            <w:r w:rsidRPr="00927A89">
              <w:t xml:space="preserve"> lub ustaw </w:t>
            </w:r>
            <w:r w:rsidR="00726FE4" w:rsidRPr="00927A89">
              <w:t>je</w:t>
            </w:r>
            <w:r w:rsidRPr="00927A89">
              <w:t xml:space="preserve"> w takiej pozycji</w:t>
            </w:r>
            <w:r w:rsidR="00927A89">
              <w:t>,</w:t>
            </w:r>
            <w:r w:rsidRPr="00927A89">
              <w:t xml:space="preserve"> aby bezkolizyjnie  m</w:t>
            </w:r>
            <w:r w:rsidR="00726FE4" w:rsidRPr="00927A89">
              <w:t>o</w:t>
            </w:r>
            <w:r w:rsidRPr="00927A89">
              <w:t>gł</w:t>
            </w:r>
            <w:r w:rsidR="00726FE4" w:rsidRPr="00927A89">
              <w:t>y</w:t>
            </w:r>
            <w:r w:rsidRPr="00927A89">
              <w:t xml:space="preserve"> dojechać do pozycji domowej po przejściu w tryb pracy automatycznej. </w:t>
            </w:r>
          </w:p>
        </w:tc>
        <w:tc>
          <w:tcPr>
            <w:tcW w:w="2914" w:type="dxa"/>
            <w:tcBorders>
              <w:top w:val="single" w:sz="8" w:space="0" w:color="BFBFBF" w:themeColor="background1" w:themeShade="BF"/>
              <w:bottom w:val="single" w:sz="4" w:space="0" w:color="BFBFBF" w:themeColor="background1" w:themeShade="BF"/>
            </w:tcBorders>
          </w:tcPr>
          <w:p w14:paraId="273D8F89" w14:textId="77777777" w:rsidR="00F10353" w:rsidRPr="00927A89" w:rsidRDefault="00F10353" w:rsidP="00505019">
            <w:pPr>
              <w:jc w:val="left"/>
            </w:pPr>
          </w:p>
        </w:tc>
      </w:tr>
      <w:tr w:rsidR="00927A89" w:rsidRPr="00927A89" w14:paraId="0736C53F" w14:textId="77777777" w:rsidTr="007111FB">
        <w:trPr>
          <w:trHeight w:val="3917"/>
        </w:trPr>
        <w:tc>
          <w:tcPr>
            <w:tcW w:w="2445" w:type="dxa"/>
            <w:tcBorders>
              <w:top w:val="single" w:sz="4" w:space="0" w:color="BFBFBF" w:themeColor="background1" w:themeShade="BF"/>
            </w:tcBorders>
          </w:tcPr>
          <w:p w14:paraId="5970E5EF" w14:textId="7DF1458E" w:rsidR="00F10353" w:rsidRPr="00927A89" w:rsidRDefault="00F10353" w:rsidP="00505019">
            <w:pPr>
              <w:spacing w:before="120"/>
              <w:ind w:right="227"/>
            </w:pPr>
            <w:r w:rsidRPr="00927A89">
              <w:t>Zamknij drzwi serwisowe</w:t>
            </w:r>
            <w:r w:rsidR="00927A89" w:rsidRPr="00927A89">
              <w:t xml:space="preserve"> oraz drzwi dostępowe</w:t>
            </w:r>
            <w:r w:rsidR="00BB4230">
              <w:t>.</w:t>
            </w:r>
          </w:p>
        </w:tc>
        <w:tc>
          <w:tcPr>
            <w:tcW w:w="3404" w:type="dxa"/>
            <w:tcBorders>
              <w:top w:val="single" w:sz="4" w:space="0" w:color="BFBFBF" w:themeColor="background1" w:themeShade="BF"/>
            </w:tcBorders>
          </w:tcPr>
          <w:p w14:paraId="0297F333" w14:textId="4400190D" w:rsidR="009540B7" w:rsidRPr="00016659" w:rsidRDefault="009540B7" w:rsidP="009540B7">
            <w:pPr>
              <w:spacing w:before="120"/>
              <w:rPr>
                <w:i/>
                <w:iCs/>
              </w:rPr>
            </w:pPr>
            <w:r>
              <w:rPr>
                <w:szCs w:val="24"/>
              </w:rPr>
              <w:t>U</w:t>
            </w:r>
            <w:r w:rsidRPr="004259B4">
              <w:rPr>
                <w:szCs w:val="24"/>
              </w:rPr>
              <w:t>pewniając się, że nikt nie przebywa w strefie pracy robota</w:t>
            </w:r>
            <w:r>
              <w:rPr>
                <w:szCs w:val="24"/>
              </w:rPr>
              <w:t xml:space="preserve"> zamknąć:</w:t>
            </w:r>
          </w:p>
          <w:p w14:paraId="5B31EFBE" w14:textId="0CF42F34" w:rsidR="00F10353" w:rsidRPr="00927A89" w:rsidRDefault="00F10353" w:rsidP="009540B7">
            <w:pPr>
              <w:pStyle w:val="ListParagraph"/>
              <w:numPr>
                <w:ilvl w:val="0"/>
                <w:numId w:val="10"/>
              </w:numPr>
              <w:spacing w:before="120"/>
              <w:ind w:left="463"/>
            </w:pPr>
            <w:r w:rsidRPr="00927A89">
              <w:t xml:space="preserve">Zamknąć drzwi serwisowe. </w:t>
            </w:r>
          </w:p>
          <w:p w14:paraId="25C737C6" w14:textId="77777777" w:rsidR="00F10353" w:rsidRPr="00927A89" w:rsidRDefault="00F10353" w:rsidP="00505019">
            <w:pPr>
              <w:spacing w:before="120"/>
              <w:rPr>
                <w:i/>
                <w:iCs/>
              </w:rPr>
            </w:pPr>
            <w:r w:rsidRPr="00927A89">
              <w:rPr>
                <w:i/>
                <w:iCs/>
              </w:rPr>
              <w:t xml:space="preserve">Wcisnąć niebieski przy drzwiach. Brak świecenia lampki przycisku oznacza, że  zamek  zablokował drzwi. </w:t>
            </w:r>
          </w:p>
          <w:p w14:paraId="392735E7" w14:textId="77777777" w:rsidR="00F10353" w:rsidRPr="00927A89" w:rsidRDefault="00F10353" w:rsidP="00505019">
            <w:pPr>
              <w:spacing w:before="120"/>
              <w:rPr>
                <w:i/>
                <w:iCs/>
              </w:rPr>
            </w:pPr>
            <w:r w:rsidRPr="00927A89">
              <w:rPr>
                <w:i/>
                <w:iCs/>
              </w:rPr>
              <w:t xml:space="preserve">UWAGA! Upewnij się że nikt nie pozostaje w zamykanej strefie pracy robota. </w:t>
            </w:r>
          </w:p>
          <w:p w14:paraId="186177F3" w14:textId="77777777" w:rsidR="00346F84" w:rsidRDefault="00346F84" w:rsidP="00505019">
            <w:pPr>
              <w:spacing w:before="120"/>
            </w:pPr>
          </w:p>
          <w:p w14:paraId="2C9628E9" w14:textId="77777777" w:rsidR="00346F84" w:rsidRDefault="00346F84" w:rsidP="00505019">
            <w:pPr>
              <w:spacing w:before="120"/>
            </w:pPr>
          </w:p>
          <w:p w14:paraId="465B559A" w14:textId="77777777" w:rsidR="00346F84" w:rsidRDefault="00346F84" w:rsidP="00505019">
            <w:pPr>
              <w:spacing w:before="120"/>
            </w:pPr>
          </w:p>
          <w:p w14:paraId="44AACD1B" w14:textId="16B3AD78" w:rsidR="00927A89" w:rsidRDefault="00927A89" w:rsidP="009540B7">
            <w:pPr>
              <w:pStyle w:val="ListParagraph"/>
              <w:numPr>
                <w:ilvl w:val="0"/>
                <w:numId w:val="10"/>
              </w:numPr>
              <w:spacing w:before="120"/>
              <w:ind w:left="463"/>
            </w:pPr>
            <w:r>
              <w:lastRenderedPageBreak/>
              <w:t>Drzwi dostępowe</w:t>
            </w:r>
            <w:r w:rsidR="00016659">
              <w:t xml:space="preserve"> </w:t>
            </w:r>
            <w:r w:rsidR="009540B7">
              <w:t>(</w:t>
            </w:r>
            <w:r w:rsidR="00016659">
              <w:t xml:space="preserve">znajdują się </w:t>
            </w:r>
            <w:r w:rsidR="00855EBA">
              <w:t>przy robocie IRB 1200</w:t>
            </w:r>
            <w:r w:rsidR="009540B7">
              <w:t>)</w:t>
            </w:r>
            <w:r w:rsidR="00BB4230">
              <w:t>.</w:t>
            </w:r>
          </w:p>
          <w:p w14:paraId="4C48011F" w14:textId="43737FE4" w:rsidR="00A35DDA" w:rsidRDefault="00016659" w:rsidP="00505019">
            <w:pPr>
              <w:spacing w:before="120"/>
              <w:rPr>
                <w:i/>
                <w:iCs/>
              </w:rPr>
            </w:pPr>
            <w:r>
              <w:rPr>
                <w:i/>
                <w:iCs/>
              </w:rPr>
              <w:t>Zamknięcie drzwi dostępowych załącza zamek bezpieczeństwa.</w:t>
            </w:r>
            <w:r w:rsidR="00A35DDA" w:rsidRPr="00016659">
              <w:rPr>
                <w:i/>
                <w:iCs/>
              </w:rPr>
              <w:t xml:space="preserve"> </w:t>
            </w:r>
          </w:p>
          <w:p w14:paraId="457738A8" w14:textId="09C5695D" w:rsidR="009540B7" w:rsidRDefault="009540B7" w:rsidP="00505019">
            <w:pPr>
              <w:spacing w:before="120"/>
              <w:rPr>
                <w:i/>
                <w:iCs/>
              </w:rPr>
            </w:pPr>
          </w:p>
          <w:p w14:paraId="66B3620C" w14:textId="17DAEC60" w:rsidR="00927A89" w:rsidRPr="00927A89" w:rsidRDefault="00927A89" w:rsidP="009540B7">
            <w:pPr>
              <w:spacing w:before="120"/>
            </w:pPr>
          </w:p>
        </w:tc>
        <w:tc>
          <w:tcPr>
            <w:tcW w:w="2914" w:type="dxa"/>
            <w:tcBorders>
              <w:top w:val="single" w:sz="4" w:space="0" w:color="BFBFBF" w:themeColor="background1" w:themeShade="BF"/>
            </w:tcBorders>
          </w:tcPr>
          <w:p w14:paraId="04636F97" w14:textId="7E9D111C" w:rsidR="00AF1BC7" w:rsidRDefault="00855EBA" w:rsidP="005050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AA64D8A" wp14:editId="7F40FBFF">
                  <wp:extent cx="1007618" cy="2286000"/>
                  <wp:effectExtent l="0" t="0" r="2540" b="0"/>
                  <wp:docPr id="1804" name="Picture 18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89" cy="2299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B195D" w14:textId="31D49FD7" w:rsidR="00346F84" w:rsidRDefault="00346F84" w:rsidP="00505019">
            <w:pPr>
              <w:jc w:val="center"/>
            </w:pPr>
          </w:p>
          <w:p w14:paraId="2A6F3451" w14:textId="0055AED4" w:rsidR="00F10353" w:rsidRPr="00927A89" w:rsidRDefault="00855EBA" w:rsidP="005050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42B359F" wp14:editId="58B4D02E">
                  <wp:extent cx="1007618" cy="2286000"/>
                  <wp:effectExtent l="0" t="0" r="2540" b="0"/>
                  <wp:docPr id="1805" name="Picture 1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89" cy="2299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5A24FB" w14:textId="77777777" w:rsidR="00726FE4" w:rsidRPr="00726FE4" w:rsidRDefault="00726FE4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12" w:name="_Toc528237839"/>
      <w:bookmarkStart w:id="13" w:name="_Toc131517490"/>
      <w:proofErr w:type="spellStart"/>
      <w:r w:rsidRPr="00726FE4">
        <w:rPr>
          <w:lang w:val="en-GB"/>
        </w:rPr>
        <w:lastRenderedPageBreak/>
        <w:t>Praca</w:t>
      </w:r>
      <w:proofErr w:type="spellEnd"/>
      <w:r w:rsidRPr="00726FE4">
        <w:rPr>
          <w:lang w:val="en-GB"/>
        </w:rPr>
        <w:t xml:space="preserve"> w </w:t>
      </w:r>
      <w:proofErr w:type="spellStart"/>
      <w:r w:rsidRPr="00726FE4">
        <w:rPr>
          <w:lang w:val="en-GB"/>
        </w:rPr>
        <w:t>cyklu</w:t>
      </w:r>
      <w:proofErr w:type="spellEnd"/>
      <w:r w:rsidRPr="00726FE4">
        <w:rPr>
          <w:lang w:val="en-GB"/>
        </w:rPr>
        <w:t xml:space="preserve"> </w:t>
      </w:r>
      <w:proofErr w:type="spellStart"/>
      <w:r w:rsidRPr="00726FE4">
        <w:rPr>
          <w:lang w:val="en-GB"/>
        </w:rPr>
        <w:t>automatycznym</w:t>
      </w:r>
      <w:bookmarkEnd w:id="12"/>
      <w:bookmarkEnd w:id="13"/>
      <w:proofErr w:type="spellEnd"/>
    </w:p>
    <w:p w14:paraId="1D496FFA" w14:textId="5E41966E" w:rsidR="00726FE4" w:rsidRPr="00F3579E" w:rsidRDefault="00726FE4">
      <w:pPr>
        <w:pStyle w:val="Heading2"/>
        <w:numPr>
          <w:ilvl w:val="2"/>
          <w:numId w:val="1"/>
        </w:numPr>
        <w:ind w:left="1224" w:hanging="504"/>
        <w:rPr>
          <w:lang w:val="en-GB"/>
        </w:rPr>
      </w:pPr>
      <w:bookmarkStart w:id="14" w:name="_Toc528237840"/>
      <w:bookmarkStart w:id="15" w:name="_Toc131517491"/>
      <w:proofErr w:type="spellStart"/>
      <w:r w:rsidRPr="00F3579E">
        <w:rPr>
          <w:lang w:val="en-GB"/>
        </w:rPr>
        <w:t>Przełączenie</w:t>
      </w:r>
      <w:proofErr w:type="spellEnd"/>
      <w:r w:rsidRPr="00F3579E">
        <w:rPr>
          <w:lang w:val="en-GB"/>
        </w:rPr>
        <w:t xml:space="preserve"> </w:t>
      </w:r>
      <w:proofErr w:type="spellStart"/>
      <w:r w:rsidRPr="00F3579E">
        <w:rPr>
          <w:lang w:val="en-GB"/>
        </w:rPr>
        <w:t>stanowiska</w:t>
      </w:r>
      <w:proofErr w:type="spellEnd"/>
      <w:r w:rsidRPr="00F3579E">
        <w:rPr>
          <w:lang w:val="en-GB"/>
        </w:rPr>
        <w:t xml:space="preserve"> w </w:t>
      </w:r>
      <w:proofErr w:type="spellStart"/>
      <w:r w:rsidRPr="00F3579E">
        <w:rPr>
          <w:lang w:val="en-GB"/>
        </w:rPr>
        <w:t>tryb</w:t>
      </w:r>
      <w:proofErr w:type="spellEnd"/>
      <w:r w:rsidRPr="00F3579E">
        <w:rPr>
          <w:lang w:val="en-GB"/>
        </w:rPr>
        <w:t xml:space="preserve"> </w:t>
      </w:r>
      <w:proofErr w:type="spellStart"/>
      <w:r w:rsidRPr="00F3579E">
        <w:rPr>
          <w:lang w:val="en-GB"/>
        </w:rPr>
        <w:t>automatyczny</w:t>
      </w:r>
      <w:bookmarkEnd w:id="14"/>
      <w:bookmarkEnd w:id="15"/>
      <w:proofErr w:type="spellEnd"/>
    </w:p>
    <w:p w14:paraId="2559858B" w14:textId="05F56BA7" w:rsidR="00726FE4" w:rsidRPr="003A76C3" w:rsidRDefault="00726FE4" w:rsidP="00726FE4">
      <w:pPr>
        <w:rPr>
          <w:sz w:val="20"/>
        </w:rPr>
      </w:pPr>
      <w:bookmarkStart w:id="16" w:name="_Toc528137051"/>
      <w:r w:rsidRPr="003A76C3">
        <w:rPr>
          <w:sz w:val="20"/>
        </w:rPr>
        <w:t>Tabela 2.</w:t>
      </w:r>
      <w:r w:rsidRPr="003A76C3">
        <w:rPr>
          <w:sz w:val="20"/>
        </w:rPr>
        <w:fldChar w:fldCharType="begin"/>
      </w:r>
      <w:r w:rsidRPr="003A76C3">
        <w:rPr>
          <w:sz w:val="20"/>
        </w:rPr>
        <w:instrText xml:space="preserve"> SEQ Tabela_2. \* ARABIC </w:instrText>
      </w:r>
      <w:r w:rsidRPr="003A76C3">
        <w:rPr>
          <w:sz w:val="20"/>
        </w:rPr>
        <w:fldChar w:fldCharType="separate"/>
      </w:r>
      <w:r>
        <w:rPr>
          <w:noProof/>
          <w:sz w:val="20"/>
        </w:rPr>
        <w:t>2</w:t>
      </w:r>
      <w:r w:rsidRPr="003A76C3">
        <w:rPr>
          <w:sz w:val="20"/>
        </w:rPr>
        <w:fldChar w:fldCharType="end"/>
      </w:r>
      <w:r w:rsidRPr="003A76C3">
        <w:rPr>
          <w:sz w:val="20"/>
        </w:rPr>
        <w:t xml:space="preserve"> Przełączenie w tryb pracy automatycznej</w:t>
      </w:r>
      <w:bookmarkEnd w:id="16"/>
    </w:p>
    <w:tbl>
      <w:tblPr>
        <w:tblStyle w:val="TableGrid"/>
        <w:tblW w:w="8406" w:type="dxa"/>
        <w:tblInd w:w="5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2835"/>
        <w:gridCol w:w="3119"/>
      </w:tblGrid>
      <w:tr w:rsidR="00726FE4" w:rsidRPr="00F3579E" w14:paraId="61A8BF22" w14:textId="77777777" w:rsidTr="00F1428B">
        <w:tc>
          <w:tcPr>
            <w:tcW w:w="2452" w:type="dxa"/>
            <w:tcBorders>
              <w:bottom w:val="single" w:sz="8" w:space="0" w:color="auto"/>
            </w:tcBorders>
            <w:vAlign w:val="center"/>
          </w:tcPr>
          <w:p w14:paraId="7664DE70" w14:textId="77777777" w:rsidR="00726FE4" w:rsidRPr="00F3579E" w:rsidRDefault="00726FE4" w:rsidP="00F3579E">
            <w:pPr>
              <w:keepLines/>
              <w:spacing w:before="60" w:afterLines="60" w:after="144" w:line="240" w:lineRule="auto"/>
              <w:ind w:right="170"/>
              <w:jc w:val="left"/>
              <w:rPr>
                <w:b/>
                <w:bCs/>
                <w:lang w:val="en-GB"/>
              </w:rPr>
            </w:pPr>
            <w:proofErr w:type="spellStart"/>
            <w:r w:rsidRPr="00F3579E">
              <w:rPr>
                <w:b/>
                <w:bCs/>
                <w:lang w:val="en-GB"/>
              </w:rPr>
              <w:t>Instrukcja</w:t>
            </w:r>
            <w:proofErr w:type="spellEnd"/>
          </w:p>
        </w:tc>
        <w:tc>
          <w:tcPr>
            <w:tcW w:w="2835" w:type="dxa"/>
            <w:tcBorders>
              <w:bottom w:val="single" w:sz="8" w:space="0" w:color="auto"/>
            </w:tcBorders>
            <w:vAlign w:val="center"/>
          </w:tcPr>
          <w:p w14:paraId="16B670B1" w14:textId="77777777" w:rsidR="00726FE4" w:rsidRPr="00F3579E" w:rsidRDefault="00726FE4" w:rsidP="00F3579E">
            <w:pPr>
              <w:keepLines/>
              <w:spacing w:before="60" w:afterLines="60" w:after="144" w:line="240" w:lineRule="auto"/>
              <w:ind w:right="170"/>
              <w:jc w:val="left"/>
              <w:rPr>
                <w:b/>
                <w:bCs/>
                <w:lang w:val="en-GB"/>
              </w:rPr>
            </w:pPr>
            <w:proofErr w:type="spellStart"/>
            <w:r w:rsidRPr="00F3579E">
              <w:rPr>
                <w:b/>
                <w:bCs/>
                <w:lang w:val="en-GB"/>
              </w:rPr>
              <w:t>Opis</w:t>
            </w:r>
            <w:proofErr w:type="spellEnd"/>
          </w:p>
        </w:tc>
        <w:tc>
          <w:tcPr>
            <w:tcW w:w="3119" w:type="dxa"/>
            <w:tcBorders>
              <w:bottom w:val="single" w:sz="8" w:space="0" w:color="auto"/>
            </w:tcBorders>
          </w:tcPr>
          <w:p w14:paraId="700DEF78" w14:textId="77777777" w:rsidR="00726FE4" w:rsidRPr="00F3579E" w:rsidRDefault="00726FE4" w:rsidP="00F3579E">
            <w:pPr>
              <w:keepLines/>
              <w:spacing w:before="60" w:afterLines="60" w:after="144" w:line="240" w:lineRule="auto"/>
              <w:ind w:right="170"/>
              <w:jc w:val="left"/>
              <w:rPr>
                <w:b/>
                <w:bCs/>
                <w:lang w:val="en-GB"/>
              </w:rPr>
            </w:pPr>
            <w:proofErr w:type="spellStart"/>
            <w:r w:rsidRPr="00F3579E">
              <w:rPr>
                <w:b/>
                <w:bCs/>
                <w:lang w:val="en-GB"/>
              </w:rPr>
              <w:t>Widok</w:t>
            </w:r>
            <w:proofErr w:type="spellEnd"/>
          </w:p>
        </w:tc>
      </w:tr>
      <w:tr w:rsidR="00B40AA4" w:rsidRPr="00B40AA4" w14:paraId="43220388" w14:textId="77777777" w:rsidTr="00F1428B">
        <w:tc>
          <w:tcPr>
            <w:tcW w:w="2452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21B974F6" w14:textId="74CAB8BC" w:rsidR="00726FE4" w:rsidRPr="00B40AA4" w:rsidRDefault="00726FE4" w:rsidP="00505019">
            <w:pPr>
              <w:spacing w:before="120" w:after="120"/>
              <w:ind w:right="227"/>
            </w:pPr>
            <w:r w:rsidRPr="00B40AA4">
              <w:t xml:space="preserve">Przełącz robota w tryb pracy AUTO </w:t>
            </w:r>
            <w:r w:rsidR="00855EBA">
              <w:t>przełącznikiem obrotowym</w:t>
            </w:r>
            <w:r w:rsidRPr="00B40AA4">
              <w:t xml:space="preserve"> znajdującą się na </w:t>
            </w:r>
            <w:r w:rsidR="001C4602">
              <w:t>pulpicie sterowniczym</w:t>
            </w:r>
            <w:r w:rsidRPr="00B40AA4">
              <w:t>.</w:t>
            </w:r>
          </w:p>
        </w:tc>
        <w:tc>
          <w:tcPr>
            <w:tcW w:w="2835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62C8D3A3" w14:textId="1886F5CB" w:rsidR="00726FE4" w:rsidRPr="00B40AA4" w:rsidRDefault="00726FE4" w:rsidP="00505019">
            <w:pPr>
              <w:spacing w:before="120" w:after="120"/>
            </w:pPr>
            <w:r w:rsidRPr="00B40AA4">
              <w:t>Przekręć kluczyk w stacyjce w lewo</w:t>
            </w:r>
            <w:r w:rsidR="00B90D5F">
              <w:t>.</w:t>
            </w:r>
          </w:p>
        </w:tc>
        <w:tc>
          <w:tcPr>
            <w:tcW w:w="3119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4D6BFEFD" w14:textId="40870022" w:rsidR="00726FE4" w:rsidRPr="00B40AA4" w:rsidRDefault="001C4602" w:rsidP="00F3579E">
            <w:pPr>
              <w:jc w:val="center"/>
              <w:rPr>
                <w:noProof/>
                <w:lang w:eastAsia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5AE4AC50" wp14:editId="451AC889">
                      <wp:simplePos x="0" y="0"/>
                      <wp:positionH relativeFrom="column">
                        <wp:posOffset>1193704</wp:posOffset>
                      </wp:positionH>
                      <wp:positionV relativeFrom="paragraph">
                        <wp:posOffset>1463219</wp:posOffset>
                      </wp:positionV>
                      <wp:extent cx="304800" cy="211830"/>
                      <wp:effectExtent l="27622" t="10478" r="27623" b="27622"/>
                      <wp:wrapNone/>
                      <wp:docPr id="1807" name="Arrow: Right 18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7888344">
                                <a:off x="0" y="0"/>
                                <a:ext cx="304800" cy="21183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ED6258" id="Arrow: Right 1807" o:spid="_x0000_s1026" type="#_x0000_t13" style="position:absolute;margin-left:94pt;margin-top:115.2pt;width:24pt;height:16.7pt;rotation:-4054118fd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" adj="14094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C3CD67D" wp14:editId="7E0756FD">
                  <wp:extent cx="1843405" cy="2547620"/>
                  <wp:effectExtent l="0" t="0" r="4445" b="5080"/>
                  <wp:docPr id="1806" name="Picture 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254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A4" w:rsidRPr="00B40AA4" w14:paraId="12E4B0E6" w14:textId="77777777" w:rsidTr="00F1428B">
        <w:tc>
          <w:tcPr>
            <w:tcW w:w="2452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0AEE4729" w14:textId="77777777" w:rsidR="00726FE4" w:rsidRPr="00B40AA4" w:rsidRDefault="00726FE4" w:rsidP="00505019">
            <w:pPr>
              <w:spacing w:before="120" w:after="120"/>
              <w:ind w:right="227"/>
            </w:pPr>
            <w:r w:rsidRPr="00B40AA4">
              <w:lastRenderedPageBreak/>
              <w:t>Potwierdź na panelu FlexPendant przejście w tryb automatyczny</w:t>
            </w:r>
          </w:p>
        </w:tc>
        <w:tc>
          <w:tcPr>
            <w:tcW w:w="283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22C9FB2" w14:textId="07EFE092" w:rsidR="00726FE4" w:rsidRPr="00B40AA4" w:rsidRDefault="00726FE4" w:rsidP="00505019">
            <w:pPr>
              <w:spacing w:before="120" w:after="120"/>
            </w:pPr>
            <w:r w:rsidRPr="00B40AA4">
              <w:t>Dotknij pol</w:t>
            </w:r>
            <w:r w:rsidRPr="00B90D5F">
              <w:t>e OK</w:t>
            </w:r>
            <w:r w:rsidR="00B90D5F" w:rsidRPr="00B90D5F">
              <w:t>.</w:t>
            </w:r>
          </w:p>
        </w:tc>
        <w:tc>
          <w:tcPr>
            <w:tcW w:w="311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4F76B86" w14:textId="0F01175B" w:rsidR="00726FE4" w:rsidRPr="00B40AA4" w:rsidRDefault="00726FE4" w:rsidP="00B40AA4">
            <w:pPr>
              <w:jc w:val="center"/>
              <w:rPr>
                <w:noProof/>
                <w:lang w:eastAsia="pl-PL"/>
              </w:rPr>
            </w:pPr>
            <w:r w:rsidRPr="00B40AA4">
              <w:rPr>
                <w:noProof/>
                <w:lang w:eastAsia="pl-PL"/>
              </w:rPr>
              <w:drawing>
                <wp:inline distT="0" distB="0" distL="0" distR="0" wp14:anchorId="14CA12A1" wp14:editId="1C5ADA4A">
                  <wp:extent cx="1666800" cy="1260000"/>
                  <wp:effectExtent l="0" t="0" r="0" b="0"/>
                  <wp:docPr id="112" name="Picture 112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 descr="Obraz zawierający tekst&#10;&#10;Opis wygenerowany automatycznie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602" w:rsidRPr="00954A3E" w14:paraId="22EF3C7A" w14:textId="77777777" w:rsidTr="00F1428B">
        <w:tc>
          <w:tcPr>
            <w:tcW w:w="2452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6A632A63" w14:textId="0F33EDAD" w:rsidR="001C4602" w:rsidRPr="00954A3E" w:rsidRDefault="001C4602" w:rsidP="001C4602">
            <w:pPr>
              <w:spacing w:before="120" w:after="120"/>
              <w:ind w:right="227"/>
              <w:rPr>
                <w:color w:val="FF0000"/>
              </w:rPr>
            </w:pPr>
            <w:r w:rsidRPr="00E01078">
              <w:rPr>
                <w:szCs w:val="24"/>
              </w:rPr>
              <w:t>Zreset</w:t>
            </w:r>
            <w:r>
              <w:rPr>
                <w:szCs w:val="24"/>
              </w:rPr>
              <w:t>uj</w:t>
            </w:r>
            <w:r w:rsidRPr="00E01078">
              <w:rPr>
                <w:szCs w:val="24"/>
              </w:rPr>
              <w:t xml:space="preserve"> układ bezpieczeństwa stanowiska</w:t>
            </w:r>
          </w:p>
        </w:tc>
        <w:tc>
          <w:tcPr>
            <w:tcW w:w="283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18330DD4" w14:textId="5CD91628" w:rsidR="001C4602" w:rsidRPr="00B40AA4" w:rsidRDefault="001C4602" w:rsidP="001C4602">
            <w:pPr>
              <w:spacing w:before="120" w:after="120"/>
              <w:jc w:val="left"/>
            </w:pPr>
            <w:r w:rsidRPr="00B40AA4">
              <w:t>Zreset</w:t>
            </w:r>
            <w:r>
              <w:t>uj</w:t>
            </w:r>
            <w:r w:rsidRPr="00B40AA4">
              <w:t xml:space="preserve"> układ bezpieczeństwa stanowiska przyciskiem RESET na pulpicie operatorskim.</w:t>
            </w:r>
          </w:p>
          <w:p w14:paraId="795E1910" w14:textId="1BB31D04" w:rsidR="001C4602" w:rsidRPr="00B40AA4" w:rsidRDefault="001C4602" w:rsidP="001C4602">
            <w:pPr>
              <w:spacing w:before="120" w:after="120"/>
            </w:pPr>
          </w:p>
        </w:tc>
        <w:tc>
          <w:tcPr>
            <w:tcW w:w="311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9F479BE" w14:textId="6EEBC61C" w:rsidR="001C4602" w:rsidRPr="00B40AA4" w:rsidRDefault="001C4602" w:rsidP="001C4602">
            <w:pPr>
              <w:spacing w:before="120" w:after="12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661C1A61" wp14:editId="6D8D270C">
                      <wp:simplePos x="0" y="0"/>
                      <wp:positionH relativeFrom="column">
                        <wp:posOffset>980164</wp:posOffset>
                      </wp:positionH>
                      <wp:positionV relativeFrom="paragraph">
                        <wp:posOffset>505599</wp:posOffset>
                      </wp:positionV>
                      <wp:extent cx="304800" cy="181944"/>
                      <wp:effectExtent l="42545" t="0" r="61595" b="23495"/>
                      <wp:wrapNone/>
                      <wp:docPr id="1808" name="Arrow: Right 18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857856">
                                <a:off x="0" y="0"/>
                                <a:ext cx="304800" cy="181944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2ED54" id="Arrow: Right 1808" o:spid="_x0000_s1026" type="#_x0000_t13" style="position:absolute;margin-left:77.2pt;margin-top:39.8pt;width:24pt;height:14.35pt;rotation:-8456486fd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" adj="15153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772A0DE" wp14:editId="63923725">
                  <wp:extent cx="1713230" cy="1292225"/>
                  <wp:effectExtent l="0" t="0" r="1270" b="3175"/>
                  <wp:docPr id="1809" name="Picture 1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29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6CEFE8" w14:textId="5250B9B5" w:rsidR="00954A3E" w:rsidRPr="00954A3E" w:rsidRDefault="004141F8">
      <w:pPr>
        <w:pStyle w:val="Heading2"/>
        <w:numPr>
          <w:ilvl w:val="2"/>
          <w:numId w:val="1"/>
        </w:numPr>
        <w:ind w:left="1224" w:hanging="504"/>
        <w:rPr>
          <w:lang w:val="en-GB"/>
        </w:rPr>
      </w:pPr>
      <w:bookmarkStart w:id="17" w:name="_Toc528237841"/>
      <w:bookmarkStart w:id="18" w:name="_Toc131517492"/>
      <w:proofErr w:type="spellStart"/>
      <w:r>
        <w:rPr>
          <w:lang w:val="en-GB"/>
        </w:rPr>
        <w:t>P</w:t>
      </w:r>
      <w:r w:rsidR="00954A3E" w:rsidRPr="00954A3E">
        <w:rPr>
          <w:lang w:val="en-GB"/>
        </w:rPr>
        <w:t>rac</w:t>
      </w:r>
      <w:r>
        <w:rPr>
          <w:lang w:val="en-GB"/>
        </w:rPr>
        <w:t>a</w:t>
      </w:r>
      <w:proofErr w:type="spellEnd"/>
      <w:r w:rsidR="00954A3E" w:rsidRPr="00954A3E">
        <w:rPr>
          <w:lang w:val="en-GB"/>
        </w:rPr>
        <w:t xml:space="preserve"> w </w:t>
      </w:r>
      <w:proofErr w:type="spellStart"/>
      <w:r w:rsidR="00954A3E" w:rsidRPr="00954A3E">
        <w:rPr>
          <w:lang w:val="en-GB"/>
        </w:rPr>
        <w:t>cyklu</w:t>
      </w:r>
      <w:proofErr w:type="spellEnd"/>
      <w:r w:rsidR="00954A3E" w:rsidRPr="00954A3E">
        <w:rPr>
          <w:lang w:val="en-GB"/>
        </w:rPr>
        <w:t xml:space="preserve"> </w:t>
      </w:r>
      <w:proofErr w:type="spellStart"/>
      <w:r w:rsidR="00954A3E" w:rsidRPr="00954A3E">
        <w:rPr>
          <w:lang w:val="en-GB"/>
        </w:rPr>
        <w:t>automatycznym</w:t>
      </w:r>
      <w:bookmarkEnd w:id="17"/>
      <w:bookmarkEnd w:id="18"/>
      <w:proofErr w:type="spellEnd"/>
    </w:p>
    <w:p w14:paraId="6B3C4E6D" w14:textId="5FD8858E" w:rsidR="00954A3E" w:rsidRPr="001F4C45" w:rsidRDefault="00954A3E" w:rsidP="00954A3E">
      <w:pPr>
        <w:keepNext/>
        <w:rPr>
          <w:sz w:val="20"/>
        </w:rPr>
      </w:pPr>
      <w:bookmarkStart w:id="19" w:name="_Toc528137052"/>
      <w:r w:rsidRPr="001F4C45">
        <w:rPr>
          <w:sz w:val="20"/>
        </w:rPr>
        <w:t>Tabela 2.</w:t>
      </w:r>
      <w:r w:rsidRPr="001F4C45">
        <w:rPr>
          <w:sz w:val="20"/>
        </w:rPr>
        <w:fldChar w:fldCharType="begin"/>
      </w:r>
      <w:r w:rsidRPr="001F4C45">
        <w:rPr>
          <w:sz w:val="20"/>
        </w:rPr>
        <w:instrText xml:space="preserve"> SEQ Tabela_2. \* ARABIC </w:instrText>
      </w:r>
      <w:r w:rsidRPr="001F4C45">
        <w:rPr>
          <w:sz w:val="20"/>
        </w:rPr>
        <w:fldChar w:fldCharType="separate"/>
      </w:r>
      <w:r>
        <w:rPr>
          <w:noProof/>
          <w:sz w:val="20"/>
        </w:rPr>
        <w:t>3</w:t>
      </w:r>
      <w:r w:rsidRPr="001F4C45">
        <w:rPr>
          <w:sz w:val="20"/>
        </w:rPr>
        <w:fldChar w:fldCharType="end"/>
      </w:r>
      <w:r w:rsidRPr="001F4C45">
        <w:rPr>
          <w:sz w:val="20"/>
        </w:rPr>
        <w:t xml:space="preserve"> </w:t>
      </w:r>
      <w:r w:rsidR="00C537BE">
        <w:rPr>
          <w:sz w:val="20"/>
        </w:rPr>
        <w:t>P</w:t>
      </w:r>
      <w:r w:rsidRPr="001F4C45">
        <w:rPr>
          <w:sz w:val="20"/>
        </w:rPr>
        <w:t>rac</w:t>
      </w:r>
      <w:r w:rsidR="00C537BE">
        <w:rPr>
          <w:sz w:val="20"/>
        </w:rPr>
        <w:t>a</w:t>
      </w:r>
      <w:r w:rsidRPr="001F4C45">
        <w:rPr>
          <w:sz w:val="20"/>
        </w:rPr>
        <w:t xml:space="preserve"> w cyklu automatycznym</w:t>
      </w:r>
      <w:bookmarkEnd w:id="19"/>
    </w:p>
    <w:tbl>
      <w:tblPr>
        <w:tblStyle w:val="TableGrid"/>
        <w:tblW w:w="8406" w:type="dxa"/>
        <w:tblInd w:w="5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2835"/>
        <w:gridCol w:w="3119"/>
      </w:tblGrid>
      <w:tr w:rsidR="00C537BE" w:rsidRPr="00C537BE" w14:paraId="70F20E0E" w14:textId="77777777" w:rsidTr="00C537BE">
        <w:tc>
          <w:tcPr>
            <w:tcW w:w="2452" w:type="dxa"/>
            <w:tcBorders>
              <w:bottom w:val="single" w:sz="4" w:space="0" w:color="auto"/>
            </w:tcBorders>
          </w:tcPr>
          <w:p w14:paraId="1B22F705" w14:textId="025973E0" w:rsidR="00C537BE" w:rsidRPr="00C537BE" w:rsidRDefault="00C537BE" w:rsidP="00C537BE">
            <w:pPr>
              <w:spacing w:before="120" w:after="120"/>
              <w:ind w:right="227"/>
              <w:rPr>
                <w:b/>
                <w:bCs/>
                <w:lang w:val="en-GB"/>
              </w:rPr>
            </w:pPr>
            <w:proofErr w:type="spellStart"/>
            <w:r w:rsidRPr="00C537BE">
              <w:rPr>
                <w:b/>
                <w:bCs/>
                <w:lang w:val="en-GB"/>
              </w:rPr>
              <w:t>Instrukcja</w:t>
            </w:r>
            <w:proofErr w:type="spellEnd"/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14:paraId="276B3184" w14:textId="70729174" w:rsidR="00C537BE" w:rsidRPr="00C537BE" w:rsidRDefault="00C537BE" w:rsidP="00C537BE">
            <w:pPr>
              <w:spacing w:before="120" w:after="120"/>
              <w:ind w:right="227"/>
              <w:rPr>
                <w:b/>
                <w:bCs/>
                <w:lang w:val="en-GB"/>
              </w:rPr>
            </w:pPr>
            <w:proofErr w:type="spellStart"/>
            <w:r w:rsidRPr="00C537BE">
              <w:rPr>
                <w:b/>
                <w:bCs/>
                <w:lang w:val="en-GB"/>
              </w:rPr>
              <w:t>Opis</w:t>
            </w:r>
            <w:proofErr w:type="spellEnd"/>
          </w:p>
        </w:tc>
        <w:tc>
          <w:tcPr>
            <w:tcW w:w="3119" w:type="dxa"/>
            <w:tcBorders>
              <w:bottom w:val="single" w:sz="4" w:space="0" w:color="auto"/>
            </w:tcBorders>
          </w:tcPr>
          <w:p w14:paraId="56575F5B" w14:textId="09905E14" w:rsidR="00C537BE" w:rsidRPr="00C537BE" w:rsidRDefault="00C537BE" w:rsidP="00C537BE">
            <w:pPr>
              <w:spacing w:before="120" w:after="120"/>
              <w:ind w:right="227"/>
              <w:rPr>
                <w:b/>
                <w:bCs/>
                <w:lang w:val="en-GB"/>
              </w:rPr>
            </w:pPr>
            <w:proofErr w:type="spellStart"/>
            <w:r w:rsidRPr="00C537BE">
              <w:rPr>
                <w:b/>
                <w:bCs/>
                <w:lang w:val="en-GB"/>
              </w:rPr>
              <w:t>Widok</w:t>
            </w:r>
            <w:proofErr w:type="spellEnd"/>
          </w:p>
        </w:tc>
      </w:tr>
      <w:tr w:rsidR="00C537BE" w:rsidRPr="00BB4230" w14:paraId="40B9A85D" w14:textId="77777777" w:rsidTr="00C537BE">
        <w:tc>
          <w:tcPr>
            <w:tcW w:w="2452" w:type="dxa"/>
            <w:tcBorders>
              <w:top w:val="single" w:sz="4" w:space="0" w:color="auto"/>
              <w:bottom w:val="single" w:sz="8" w:space="0" w:color="BFBFBF" w:themeColor="background1" w:themeShade="BF"/>
            </w:tcBorders>
          </w:tcPr>
          <w:p w14:paraId="18E020B0" w14:textId="77777777" w:rsidR="00C537BE" w:rsidRPr="00BB4230" w:rsidRDefault="00C537BE" w:rsidP="00C537BE">
            <w:pPr>
              <w:spacing w:before="120" w:after="120"/>
              <w:ind w:right="227"/>
            </w:pPr>
            <w:r w:rsidRPr="00BB4230">
              <w:t>Wybierz właściwą recepturę produkcyjną</w:t>
            </w:r>
            <w:r>
              <w:t>.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8" w:space="0" w:color="BFBFBF" w:themeColor="background1" w:themeShade="BF"/>
            </w:tcBorders>
          </w:tcPr>
          <w:p w14:paraId="6952CC96" w14:textId="77777777" w:rsidR="00C537BE" w:rsidRPr="00BB4230" w:rsidRDefault="00C537BE" w:rsidP="00C537BE">
            <w:pPr>
              <w:spacing w:before="120" w:after="120"/>
              <w:jc w:val="left"/>
              <w:rPr>
                <w:noProof/>
                <w:lang w:eastAsia="pl-PL"/>
              </w:rPr>
            </w:pPr>
            <w:r w:rsidRPr="001C4602">
              <w:rPr>
                <w:szCs w:val="24"/>
                <w:highlight w:val="yellow"/>
              </w:rPr>
              <w:t>Za pomocą pulpitu HMI wybierz właściwą recepturę.</w:t>
            </w:r>
          </w:p>
        </w:tc>
        <w:tc>
          <w:tcPr>
            <w:tcW w:w="3119" w:type="dxa"/>
            <w:tcBorders>
              <w:top w:val="single" w:sz="4" w:space="0" w:color="auto"/>
              <w:bottom w:val="single" w:sz="8" w:space="0" w:color="BFBFBF" w:themeColor="background1" w:themeShade="BF"/>
            </w:tcBorders>
          </w:tcPr>
          <w:p w14:paraId="287F8FBA" w14:textId="77777777" w:rsidR="00C537BE" w:rsidRPr="00BB4230" w:rsidRDefault="00C537BE" w:rsidP="00C537BE">
            <w:pPr>
              <w:jc w:val="center"/>
              <w:rPr>
                <w:noProof/>
                <w:lang w:eastAsia="pl-PL"/>
              </w:rPr>
            </w:pPr>
            <w:r>
              <w:object w:dxaOrig="9555" w:dyaOrig="5385" w14:anchorId="5E899375">
                <v:shape id="_x0000_i1032" type="#_x0000_t75" style="width:124.45pt;height:71.2pt" o:ole="">
                  <v:imagedata r:id="rId31" o:title=""/>
                </v:shape>
                <o:OLEObject Type="Embed" ProgID="Visio.Drawing.15" ShapeID="_x0000_i1032" DrawAspect="Content" ObjectID="_1742153682" r:id="rId32"/>
              </w:object>
            </w:r>
          </w:p>
        </w:tc>
      </w:tr>
      <w:tr w:rsidR="00C537BE" w:rsidRPr="00F1428B" w14:paraId="5FFAE17E" w14:textId="77777777" w:rsidTr="00B36D23">
        <w:tc>
          <w:tcPr>
            <w:tcW w:w="2452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D7CD0CD" w14:textId="50A4C08C" w:rsidR="00C537BE" w:rsidRPr="00F1428B" w:rsidRDefault="00C537BE" w:rsidP="00C537BE">
            <w:pPr>
              <w:spacing w:before="120" w:after="120"/>
              <w:ind w:right="227"/>
            </w:pPr>
            <w:r w:rsidRPr="00F1428B">
              <w:t xml:space="preserve">Umieść </w:t>
            </w:r>
            <w:r w:rsidR="001C4602">
              <w:t>pojemniki chłodnicze</w:t>
            </w:r>
          </w:p>
        </w:tc>
        <w:tc>
          <w:tcPr>
            <w:tcW w:w="2835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8631A39" w14:textId="17A142B0" w:rsidR="00C537BE" w:rsidRPr="00F1428B" w:rsidRDefault="001C4602" w:rsidP="00C537BE">
            <w:pPr>
              <w:autoSpaceDE/>
              <w:autoSpaceDN/>
              <w:adjustRightInd/>
              <w:spacing w:after="200"/>
              <w:ind w:left="99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Otwórz jedną z bram szybkobieżnych typu Albany </w:t>
            </w:r>
            <w:proofErr w:type="spellStart"/>
            <w:r>
              <w:rPr>
                <w:szCs w:val="24"/>
              </w:rPr>
              <w:t>door</w:t>
            </w:r>
            <w:proofErr w:type="spellEnd"/>
            <w:r>
              <w:rPr>
                <w:szCs w:val="24"/>
              </w:rPr>
              <w:t xml:space="preserve"> (brama otworzy się po zamknięciu wewnętrznej śluzy odgradzającej strefę pracy robota od strefy załadunku. </w:t>
            </w:r>
            <w:r w:rsidR="00C537BE" w:rsidRPr="00F1428B">
              <w:rPr>
                <w:szCs w:val="24"/>
              </w:rPr>
              <w:t xml:space="preserve">Umieścić </w:t>
            </w:r>
            <w:r>
              <w:rPr>
                <w:szCs w:val="24"/>
              </w:rPr>
              <w:t xml:space="preserve">pojemniki chłodnicze na suchy lód, otwórz klapę pojemnika i zabezpiecz za </w:t>
            </w:r>
            <w:r>
              <w:rPr>
                <w:szCs w:val="24"/>
              </w:rPr>
              <w:lastRenderedPageBreak/>
              <w:t>pomocą klampy Des-ta-co</w:t>
            </w:r>
            <w:r w:rsidR="00C537BE" w:rsidRPr="00F1428B">
              <w:rPr>
                <w:szCs w:val="24"/>
              </w:rPr>
              <w:t xml:space="preserve">. </w:t>
            </w:r>
            <w:r w:rsidR="00232879">
              <w:rPr>
                <w:szCs w:val="24"/>
              </w:rPr>
              <w:t>Roboty nie rozpoczną procesu zanim nie zostaną zamknięte strefy pojemników</w:t>
            </w:r>
            <w:r w:rsidR="00C537BE" w:rsidRPr="00F1428B">
              <w:rPr>
                <w:szCs w:val="24"/>
              </w:rPr>
              <w:t xml:space="preserve">. Po wciśnięciu START roboty będą czekać na dostarczenie </w:t>
            </w:r>
            <w:r w:rsidR="00232879">
              <w:rPr>
                <w:szCs w:val="24"/>
              </w:rPr>
              <w:t>sztabek suchego lodu</w:t>
            </w:r>
            <w:r w:rsidR="00C537BE" w:rsidRPr="00F1428B">
              <w:rPr>
                <w:szCs w:val="24"/>
              </w:rPr>
              <w:t xml:space="preserve">.  </w:t>
            </w:r>
          </w:p>
        </w:tc>
        <w:tc>
          <w:tcPr>
            <w:tcW w:w="311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16EEF12F" w14:textId="77777777" w:rsidR="00C537BE" w:rsidRDefault="001C4602" w:rsidP="00C537BE">
            <w:pPr>
              <w:jc w:val="center"/>
              <w:rPr>
                <w:noProof/>
                <w:lang w:eastAsia="pl-P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3B7FA0" wp14:editId="319BDDF0">
                  <wp:extent cx="1843405" cy="826135"/>
                  <wp:effectExtent l="0" t="0" r="4445" b="0"/>
                  <wp:docPr id="1810" name="Picture 18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82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43EEA1" w14:textId="77777777" w:rsidR="001C4602" w:rsidRDefault="001C4602" w:rsidP="00C537BE">
            <w:pPr>
              <w:jc w:val="center"/>
              <w:rPr>
                <w:noProof/>
                <w:lang w:eastAsia="pl-PL"/>
              </w:rPr>
            </w:pPr>
          </w:p>
          <w:p w14:paraId="7CF1B6B3" w14:textId="6E0E7915" w:rsidR="001C4602" w:rsidRPr="00F1428B" w:rsidRDefault="001C4602" w:rsidP="00C537BE">
            <w:pPr>
              <w:jc w:val="center"/>
              <w:rPr>
                <w:noProof/>
                <w:lang w:eastAsia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38D22AF0" wp14:editId="47BA998E">
                      <wp:simplePos x="0" y="0"/>
                      <wp:positionH relativeFrom="column">
                        <wp:posOffset>1049338</wp:posOffset>
                      </wp:positionH>
                      <wp:positionV relativeFrom="paragraph">
                        <wp:posOffset>1303365</wp:posOffset>
                      </wp:positionV>
                      <wp:extent cx="304800" cy="211830"/>
                      <wp:effectExtent l="27622" t="29528" r="46673" b="0"/>
                      <wp:wrapNone/>
                      <wp:docPr id="1813" name="Arrow: Right 18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7281641">
                                <a:off x="0" y="0"/>
                                <a:ext cx="304800" cy="21183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484EB6" id="Arrow: Right 1813" o:spid="_x0000_s1026" type="#_x0000_t13" style="position:absolute;margin-left:82.65pt;margin-top:102.65pt;width:24pt;height:16.7pt;rotation:7953494fd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" adj="14094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560A5EC1" wp14:editId="5B5A0EB8">
                      <wp:simplePos x="0" y="0"/>
                      <wp:positionH relativeFrom="column">
                        <wp:posOffset>443769</wp:posOffset>
                      </wp:positionH>
                      <wp:positionV relativeFrom="paragraph">
                        <wp:posOffset>438493</wp:posOffset>
                      </wp:positionV>
                      <wp:extent cx="304800" cy="211830"/>
                      <wp:effectExtent l="27622" t="10478" r="27623" b="27622"/>
                      <wp:wrapNone/>
                      <wp:docPr id="1812" name="Arrow: Right 18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7888344">
                                <a:off x="0" y="0"/>
                                <a:ext cx="304800" cy="21183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369E0" id="Arrow: Right 1812" o:spid="_x0000_s1026" type="#_x0000_t13" style="position:absolute;margin-left:34.95pt;margin-top:34.55pt;width:24pt;height:16.7pt;rotation:-4054118fd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" adj="14094" fillcolor="yellow" strokecolor="black [3213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C599F7" wp14:editId="4975044E">
                  <wp:extent cx="1843405" cy="1717675"/>
                  <wp:effectExtent l="0" t="0" r="4445" b="0"/>
                  <wp:docPr id="1811" name="Picture 1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7BE" w:rsidRPr="00AA2734" w14:paraId="537DA194" w14:textId="77777777" w:rsidTr="00B36D23">
        <w:tc>
          <w:tcPr>
            <w:tcW w:w="2452" w:type="dxa"/>
            <w:tcBorders>
              <w:top w:val="single" w:sz="8" w:space="0" w:color="BFBFBF" w:themeColor="background1" w:themeShade="BF"/>
              <w:bottom w:val="single" w:sz="4" w:space="0" w:color="BFBFBF" w:themeColor="background1" w:themeShade="BF"/>
            </w:tcBorders>
          </w:tcPr>
          <w:p w14:paraId="36A99157" w14:textId="77777777" w:rsidR="00C537BE" w:rsidRPr="00AA2734" w:rsidRDefault="00C537BE" w:rsidP="00C537BE">
            <w:pPr>
              <w:spacing w:before="120" w:after="120"/>
              <w:rPr>
                <w:szCs w:val="24"/>
              </w:rPr>
            </w:pPr>
            <w:r w:rsidRPr="00AA2734">
              <w:rPr>
                <w:szCs w:val="24"/>
              </w:rPr>
              <w:t xml:space="preserve">Włącz przycisk START. </w:t>
            </w:r>
          </w:p>
        </w:tc>
        <w:tc>
          <w:tcPr>
            <w:tcW w:w="2835" w:type="dxa"/>
            <w:tcBorders>
              <w:top w:val="single" w:sz="8" w:space="0" w:color="BFBFBF" w:themeColor="background1" w:themeShade="BF"/>
              <w:bottom w:val="single" w:sz="4" w:space="0" w:color="BFBFBF" w:themeColor="background1" w:themeShade="BF"/>
            </w:tcBorders>
          </w:tcPr>
          <w:p w14:paraId="22398608" w14:textId="77777777" w:rsidR="00C537BE" w:rsidRPr="00AA2734" w:rsidRDefault="00C537BE" w:rsidP="00C537BE">
            <w:pPr>
              <w:spacing w:before="120" w:after="120"/>
              <w:jc w:val="left"/>
              <w:rPr>
                <w:szCs w:val="24"/>
              </w:rPr>
            </w:pPr>
            <w:r w:rsidRPr="00232879">
              <w:rPr>
                <w:szCs w:val="24"/>
                <w:highlight w:val="yellow"/>
              </w:rPr>
              <w:t>Wcisnąć przycisk START na pulpicie szafy sterującej.</w:t>
            </w:r>
            <w:r w:rsidRPr="00AA2734">
              <w:rPr>
                <w:szCs w:val="24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BFBFBF" w:themeColor="background1" w:themeShade="BF"/>
              <w:bottom w:val="single" w:sz="4" w:space="0" w:color="BFBFBF" w:themeColor="background1" w:themeShade="BF"/>
            </w:tcBorders>
          </w:tcPr>
          <w:p w14:paraId="13D7A911" w14:textId="77777777" w:rsidR="00C537BE" w:rsidRPr="00AA2734" w:rsidRDefault="00C537BE" w:rsidP="00C537BE">
            <w:pPr>
              <w:spacing w:before="120" w:after="120"/>
              <w:jc w:val="center"/>
              <w:rPr>
                <w:szCs w:val="24"/>
              </w:rPr>
            </w:pPr>
            <w:r w:rsidRPr="00AA2734">
              <w:rPr>
                <w:szCs w:val="24"/>
              </w:rPr>
              <w:object w:dxaOrig="2010" w:dyaOrig="450" w14:anchorId="74C73243">
                <v:shape id="_x0000_i1034" type="#_x0000_t75" style="width:118.15pt;height:25.85pt" o:ole="">
                  <v:imagedata r:id="rId35" o:title=""/>
                </v:shape>
                <o:OLEObject Type="Embed" ProgID="Visio.Drawing.15" ShapeID="_x0000_i1034" DrawAspect="Content" ObjectID="_1742153683" r:id="rId36"/>
              </w:object>
            </w:r>
          </w:p>
        </w:tc>
      </w:tr>
      <w:tr w:rsidR="00C537BE" w:rsidRPr="00954A3E" w14:paraId="3033657C" w14:textId="77777777" w:rsidTr="00B36D23">
        <w:tc>
          <w:tcPr>
            <w:tcW w:w="2452" w:type="dxa"/>
            <w:tcBorders>
              <w:top w:val="single" w:sz="4" w:space="0" w:color="BFBFBF" w:themeColor="background1" w:themeShade="BF"/>
            </w:tcBorders>
          </w:tcPr>
          <w:p w14:paraId="15AC91A5" w14:textId="77777777" w:rsidR="00C537BE" w:rsidRPr="00954A3E" w:rsidRDefault="00C537BE" w:rsidP="00C537BE">
            <w:pPr>
              <w:spacing w:before="120" w:after="120"/>
              <w:ind w:right="227"/>
              <w:rPr>
                <w:color w:val="FF0000"/>
              </w:rPr>
            </w:pPr>
            <w:r w:rsidRPr="00E01078">
              <w:rPr>
                <w:szCs w:val="24"/>
              </w:rPr>
              <w:t>Po przyciśnięciu przycisku START</w:t>
            </w:r>
            <w:r>
              <w:rPr>
                <w:szCs w:val="24"/>
              </w:rPr>
              <w:t>.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</w:tcBorders>
          </w:tcPr>
          <w:p w14:paraId="185C297B" w14:textId="77777777" w:rsidR="00C537BE" w:rsidRDefault="00C537BE" w:rsidP="00C537BE">
            <w:pPr>
              <w:autoSpaceDE/>
              <w:autoSpaceDN/>
              <w:adjustRightInd/>
              <w:spacing w:after="200"/>
              <w:jc w:val="left"/>
              <w:rPr>
                <w:szCs w:val="24"/>
              </w:rPr>
            </w:pPr>
            <w:r>
              <w:rPr>
                <w:szCs w:val="24"/>
              </w:rPr>
              <w:t>P</w:t>
            </w:r>
            <w:r w:rsidRPr="00170393">
              <w:rPr>
                <w:szCs w:val="24"/>
              </w:rPr>
              <w:t xml:space="preserve">rzez 5s generowany jest sygnał dźwiękowy. </w:t>
            </w:r>
          </w:p>
          <w:p w14:paraId="22B0128D" w14:textId="77777777" w:rsidR="00C537BE" w:rsidRPr="00170393" w:rsidRDefault="00C537BE" w:rsidP="00C537BE">
            <w:pPr>
              <w:autoSpaceDE/>
              <w:autoSpaceDN/>
              <w:adjustRightInd/>
              <w:spacing w:after="200"/>
              <w:jc w:val="left"/>
              <w:rPr>
                <w:szCs w:val="24"/>
              </w:rPr>
            </w:pPr>
            <w:r w:rsidRPr="00170393">
              <w:rPr>
                <w:szCs w:val="24"/>
              </w:rPr>
              <w:t>W tym czasie:</w:t>
            </w:r>
          </w:p>
          <w:p w14:paraId="57C46DE8" w14:textId="77777777" w:rsidR="00C537BE" w:rsidRPr="00232879" w:rsidRDefault="00C537BE" w:rsidP="00C537BE">
            <w:pPr>
              <w:pStyle w:val="ListParagraph"/>
              <w:numPr>
                <w:ilvl w:val="0"/>
                <w:numId w:val="10"/>
              </w:numPr>
              <w:autoSpaceDE/>
              <w:autoSpaceDN/>
              <w:adjustRightInd/>
              <w:ind w:left="317" w:hanging="218"/>
              <w:jc w:val="left"/>
              <w:rPr>
                <w:szCs w:val="24"/>
                <w:highlight w:val="yellow"/>
              </w:rPr>
            </w:pPr>
            <w:r w:rsidRPr="00232879">
              <w:rPr>
                <w:szCs w:val="24"/>
                <w:highlight w:val="yellow"/>
              </w:rPr>
              <w:t>na kolumnie sygnalizacyjnej pulsuje zielone światło,</w:t>
            </w:r>
          </w:p>
          <w:p w14:paraId="25B95073" w14:textId="77777777" w:rsidR="00C537BE" w:rsidRPr="00232879" w:rsidRDefault="00C537BE" w:rsidP="00C537BE">
            <w:pPr>
              <w:pStyle w:val="ListParagraph"/>
              <w:numPr>
                <w:ilvl w:val="0"/>
                <w:numId w:val="10"/>
              </w:numPr>
              <w:autoSpaceDE/>
              <w:autoSpaceDN/>
              <w:adjustRightInd/>
              <w:ind w:left="317" w:hanging="218"/>
              <w:jc w:val="left"/>
              <w:rPr>
                <w:szCs w:val="24"/>
                <w:highlight w:val="yellow"/>
              </w:rPr>
            </w:pPr>
            <w:r w:rsidRPr="00232879">
              <w:rPr>
                <w:szCs w:val="24"/>
                <w:highlight w:val="yellow"/>
              </w:rPr>
              <w:t>pulsuje zielone światło na przycisku START</w:t>
            </w:r>
          </w:p>
          <w:p w14:paraId="51500638" w14:textId="77777777" w:rsidR="00C537BE" w:rsidRPr="00232879" w:rsidRDefault="00C537BE" w:rsidP="00C537BE">
            <w:pPr>
              <w:pStyle w:val="ListParagraph"/>
              <w:numPr>
                <w:ilvl w:val="0"/>
                <w:numId w:val="10"/>
              </w:numPr>
              <w:autoSpaceDE/>
              <w:autoSpaceDN/>
              <w:adjustRightInd/>
              <w:spacing w:after="200"/>
              <w:ind w:left="317" w:hanging="218"/>
              <w:jc w:val="left"/>
              <w:rPr>
                <w:szCs w:val="24"/>
                <w:highlight w:val="yellow"/>
              </w:rPr>
            </w:pPr>
            <w:r w:rsidRPr="00232879">
              <w:rPr>
                <w:szCs w:val="24"/>
                <w:highlight w:val="yellow"/>
              </w:rPr>
              <w:t>po 5s rozpoczyna się produkcja</w:t>
            </w:r>
          </w:p>
          <w:p w14:paraId="060B8643" w14:textId="77777777" w:rsidR="00C537BE" w:rsidRPr="00232879" w:rsidRDefault="00C537BE" w:rsidP="00C537BE">
            <w:pPr>
              <w:pStyle w:val="ListParagraph"/>
              <w:numPr>
                <w:ilvl w:val="0"/>
                <w:numId w:val="10"/>
              </w:numPr>
              <w:autoSpaceDE/>
              <w:autoSpaceDN/>
              <w:adjustRightInd/>
              <w:ind w:left="317" w:hanging="218"/>
              <w:jc w:val="left"/>
              <w:rPr>
                <w:szCs w:val="24"/>
                <w:highlight w:val="yellow"/>
              </w:rPr>
            </w:pPr>
            <w:r w:rsidRPr="00232879">
              <w:rPr>
                <w:szCs w:val="24"/>
                <w:highlight w:val="yellow"/>
              </w:rPr>
              <w:t>na kolumnie sygnalizacyjnej zielone światło świeci się ciągle,</w:t>
            </w:r>
          </w:p>
          <w:p w14:paraId="032A6BBF" w14:textId="77777777" w:rsidR="00C537BE" w:rsidRPr="00232879" w:rsidRDefault="00C537BE" w:rsidP="00C537BE">
            <w:pPr>
              <w:pStyle w:val="ListParagraph"/>
              <w:numPr>
                <w:ilvl w:val="0"/>
                <w:numId w:val="10"/>
              </w:numPr>
              <w:autoSpaceDE/>
              <w:autoSpaceDN/>
              <w:adjustRightInd/>
              <w:ind w:left="317" w:hanging="218"/>
              <w:jc w:val="left"/>
              <w:rPr>
                <w:szCs w:val="24"/>
                <w:highlight w:val="yellow"/>
              </w:rPr>
            </w:pPr>
            <w:r w:rsidRPr="00232879">
              <w:rPr>
                <w:szCs w:val="24"/>
                <w:highlight w:val="yellow"/>
              </w:rPr>
              <w:t>zielone światło świeci się ciągle na przycisku START</w:t>
            </w:r>
          </w:p>
          <w:p w14:paraId="0D7422BB" w14:textId="77777777" w:rsidR="00C537BE" w:rsidRPr="00ED02D8" w:rsidRDefault="00C537BE" w:rsidP="00C537BE">
            <w:pPr>
              <w:autoSpaceDE/>
              <w:autoSpaceDN/>
              <w:adjustRightInd/>
              <w:jc w:val="left"/>
              <w:rPr>
                <w:noProof/>
                <w:color w:val="FF0000"/>
                <w:lang w:eastAsia="pl-PL"/>
              </w:rPr>
            </w:pPr>
          </w:p>
        </w:tc>
        <w:tc>
          <w:tcPr>
            <w:tcW w:w="3119" w:type="dxa"/>
            <w:tcBorders>
              <w:top w:val="single" w:sz="4" w:space="0" w:color="BFBFBF" w:themeColor="background1" w:themeShade="BF"/>
            </w:tcBorders>
          </w:tcPr>
          <w:p w14:paraId="3B651715" w14:textId="77777777" w:rsidR="00C537BE" w:rsidRPr="00954A3E" w:rsidRDefault="00C537BE" w:rsidP="00C537BE">
            <w:pPr>
              <w:jc w:val="center"/>
              <w:rPr>
                <w:noProof/>
                <w:color w:val="FF0000"/>
                <w:lang w:eastAsia="pl-PL"/>
              </w:rPr>
            </w:pPr>
          </w:p>
        </w:tc>
      </w:tr>
    </w:tbl>
    <w:p w14:paraId="128E9924" w14:textId="77777777" w:rsidR="003D4C14" w:rsidRPr="009C1830" w:rsidRDefault="003D4C14">
      <w:pPr>
        <w:pStyle w:val="Heading2"/>
        <w:numPr>
          <w:ilvl w:val="2"/>
          <w:numId w:val="1"/>
        </w:numPr>
        <w:ind w:left="1224" w:hanging="504"/>
      </w:pPr>
      <w:bookmarkStart w:id="20" w:name="_Toc528237842"/>
      <w:bookmarkStart w:id="21" w:name="_Toc131517493"/>
      <w:r w:rsidRPr="009C1830">
        <w:lastRenderedPageBreak/>
        <w:t>Wstrzymywanie i wznawianie pracy robota w cyklu pracy automatycznej</w:t>
      </w:r>
      <w:bookmarkEnd w:id="20"/>
      <w:bookmarkEnd w:id="21"/>
    </w:p>
    <w:p w14:paraId="24F907E8" w14:textId="77777777" w:rsidR="0061155F" w:rsidRPr="00232879" w:rsidRDefault="003D4C14" w:rsidP="003D4C14">
      <w:pPr>
        <w:ind w:firstLine="708"/>
        <w:rPr>
          <w:highlight w:val="yellow"/>
        </w:rPr>
      </w:pPr>
      <w:r w:rsidRPr="00232879">
        <w:rPr>
          <w:highlight w:val="yellow"/>
        </w:rPr>
        <w:t xml:space="preserve">Czasem zachodzi konieczność wstrzymania pracy robota podczas cyklu pracy automatycznej. W tym celu należy wcisnąć przycisk STOP na panelu FlexPendant na panelu operatora (panel HMI). </w:t>
      </w:r>
      <w:r w:rsidR="0061155F" w:rsidRPr="00232879">
        <w:rPr>
          <w:highlight w:val="yellow"/>
        </w:rPr>
        <w:t xml:space="preserve"> </w:t>
      </w:r>
    </w:p>
    <w:p w14:paraId="4E08F46D" w14:textId="6810508D" w:rsidR="003D4C14" w:rsidRDefault="003D4C14" w:rsidP="003D4C14">
      <w:pPr>
        <w:ind w:firstLine="708"/>
      </w:pPr>
      <w:r w:rsidRPr="00232879">
        <w:rPr>
          <w:highlight w:val="yellow"/>
        </w:rPr>
        <w:t>Aby wznowić pracę należy wcisnąć przycisk START na panelu robota lub przycisk „START”  na pulpicie operatorskim HMI. Roboty powinny wznowić pracę od punktu, w którym praca w cyklu automatycznym została przerwana.</w:t>
      </w:r>
      <w:r>
        <w:t xml:space="preserve"> </w:t>
      </w:r>
    </w:p>
    <w:p w14:paraId="625B1D06" w14:textId="19961E87" w:rsidR="003D4C14" w:rsidRDefault="003D4C14" w:rsidP="003D4C14"/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933"/>
      </w:tblGrid>
      <w:tr w:rsidR="008D722D" w:rsidRPr="003D4C14" w14:paraId="76008491" w14:textId="77777777" w:rsidTr="008D722D">
        <w:trPr>
          <w:trHeight w:val="863"/>
        </w:trPr>
        <w:tc>
          <w:tcPr>
            <w:tcW w:w="1129" w:type="dxa"/>
          </w:tcPr>
          <w:p w14:paraId="0EB8A127" w14:textId="28438CA0" w:rsidR="008D722D" w:rsidRDefault="008D722D" w:rsidP="00505019">
            <w:pPr>
              <w:rPr>
                <w:rFonts w:cstheme="minorHAnsi"/>
                <w:color w:val="FF0000"/>
                <w:szCs w:val="24"/>
              </w:rPr>
            </w:pPr>
          </w:p>
          <w:p w14:paraId="4276AFAA" w14:textId="77777777" w:rsidR="008D722D" w:rsidRPr="003D4C14" w:rsidRDefault="008D722D" w:rsidP="00505019">
            <w:pPr>
              <w:rPr>
                <w:rFonts w:cstheme="minorHAnsi"/>
                <w:color w:val="FF0000"/>
                <w:szCs w:val="24"/>
              </w:rPr>
            </w:pPr>
          </w:p>
          <w:p w14:paraId="3DD05C74" w14:textId="77777777" w:rsidR="008D722D" w:rsidRDefault="008D722D" w:rsidP="00505019">
            <w:pPr>
              <w:rPr>
                <w:rFonts w:cstheme="minorHAnsi"/>
                <w:color w:val="FF0000"/>
                <w:szCs w:val="24"/>
              </w:rPr>
            </w:pPr>
            <w:r w:rsidRPr="003D4C14">
              <w:rPr>
                <w:rFonts w:cstheme="minorHAnsi"/>
                <w:noProof/>
                <w:color w:val="FF0000"/>
                <w:szCs w:val="24"/>
                <w:lang w:eastAsia="pl-PL"/>
              </w:rPr>
              <w:drawing>
                <wp:inline distT="0" distB="0" distL="0" distR="0" wp14:anchorId="0CEA9E19" wp14:editId="1FBFDC75">
                  <wp:extent cx="513715" cy="415678"/>
                  <wp:effectExtent l="0" t="0" r="635" b="3810"/>
                  <wp:docPr id="47971" name="Obraz 47971" descr="Obraz zawierający tekst, clipa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 descr="Obraz zawierający tekst, clipart&#10;&#10;Opis wygenerowany automatyczni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33" cy="43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B1DFF" w14:textId="4C99A80A" w:rsidR="008D722D" w:rsidRPr="003D4C14" w:rsidRDefault="008D722D" w:rsidP="00505019">
            <w:pPr>
              <w:rPr>
                <w:rFonts w:cstheme="minorHAnsi"/>
                <w:color w:val="FF0000"/>
                <w:szCs w:val="24"/>
              </w:rPr>
            </w:pPr>
          </w:p>
        </w:tc>
        <w:tc>
          <w:tcPr>
            <w:tcW w:w="7933" w:type="dxa"/>
          </w:tcPr>
          <w:p w14:paraId="318AAEC2" w14:textId="77777777" w:rsidR="008D722D" w:rsidRDefault="008D722D" w:rsidP="00505019">
            <w:pPr>
              <w:rPr>
                <w:b/>
              </w:rPr>
            </w:pPr>
            <w:r>
              <w:rPr>
                <w:b/>
              </w:rPr>
              <w:t>Uwaga!</w:t>
            </w:r>
          </w:p>
          <w:p w14:paraId="305F0A44" w14:textId="77777777" w:rsidR="008D722D" w:rsidRPr="00195D4C" w:rsidRDefault="008D722D" w:rsidP="00505019">
            <w:pPr>
              <w:rPr>
                <w:b/>
              </w:rPr>
            </w:pPr>
            <w:r w:rsidRPr="00195D4C">
              <w:rPr>
                <w:b/>
              </w:rPr>
              <w:t>Jeśli robot był ręcznie poruszany podczas wstrzymania programu, istnieje niebezpieczeństwo wystąpienie kolizji po ponownym uruchomieniu programu.</w:t>
            </w:r>
          </w:p>
          <w:p w14:paraId="4919989C" w14:textId="46E533F1" w:rsidR="008D722D" w:rsidRPr="003D4C14" w:rsidRDefault="008D722D" w:rsidP="00505019">
            <w:pPr>
              <w:rPr>
                <w:color w:val="FF0000"/>
              </w:rPr>
            </w:pPr>
            <w:r w:rsidRPr="00195D4C">
              <w:rPr>
                <w:b/>
              </w:rPr>
              <w:t xml:space="preserve">Jeśli nie ma pewności, co do bezkolizyjnego wznowienia działania robota należy ręcznie wycofać go </w:t>
            </w:r>
            <w:r w:rsidR="00D727A8">
              <w:rPr>
                <w:b/>
              </w:rPr>
              <w:t>w pobliże</w:t>
            </w:r>
            <w:r w:rsidRPr="00195D4C">
              <w:rPr>
                <w:b/>
              </w:rPr>
              <w:t xml:space="preserve"> pozycji HOME</w:t>
            </w:r>
            <w:r w:rsidR="00D727A8">
              <w:rPr>
                <w:b/>
              </w:rPr>
              <w:t xml:space="preserve">. </w:t>
            </w:r>
          </w:p>
        </w:tc>
      </w:tr>
    </w:tbl>
    <w:p w14:paraId="6951FFD4" w14:textId="7F5B088B" w:rsidR="008D722D" w:rsidRDefault="008D722D" w:rsidP="003D4C14">
      <w:pPr>
        <w:ind w:firstLine="708"/>
      </w:pP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933"/>
      </w:tblGrid>
      <w:tr w:rsidR="008D722D" w:rsidRPr="003D4C14" w14:paraId="7250A024" w14:textId="77777777" w:rsidTr="008D722D">
        <w:trPr>
          <w:trHeight w:val="863"/>
        </w:trPr>
        <w:tc>
          <w:tcPr>
            <w:tcW w:w="1129" w:type="dxa"/>
          </w:tcPr>
          <w:p w14:paraId="60923775" w14:textId="77777777" w:rsidR="008D722D" w:rsidRPr="003D4C14" w:rsidRDefault="008D722D" w:rsidP="00505019">
            <w:pPr>
              <w:rPr>
                <w:rFonts w:cstheme="minorHAnsi"/>
                <w:color w:val="FF0000"/>
                <w:szCs w:val="24"/>
              </w:rPr>
            </w:pPr>
          </w:p>
          <w:p w14:paraId="64665E04" w14:textId="77777777" w:rsidR="008D722D" w:rsidRPr="003D4C14" w:rsidRDefault="008D722D" w:rsidP="00505019">
            <w:pPr>
              <w:rPr>
                <w:rFonts w:cstheme="minorHAnsi"/>
                <w:color w:val="FF0000"/>
                <w:szCs w:val="24"/>
              </w:rPr>
            </w:pPr>
            <w:r w:rsidRPr="003D4C14">
              <w:rPr>
                <w:rFonts w:cstheme="minorHAnsi"/>
                <w:noProof/>
                <w:color w:val="FF0000"/>
                <w:szCs w:val="24"/>
                <w:lang w:eastAsia="pl-PL"/>
              </w:rPr>
              <w:drawing>
                <wp:inline distT="0" distB="0" distL="0" distR="0" wp14:anchorId="1A1C7DF1" wp14:editId="52183994">
                  <wp:extent cx="513715" cy="415678"/>
                  <wp:effectExtent l="0" t="0" r="635" b="3810"/>
                  <wp:docPr id="47969" name="Obraz 47969" descr="Obraz zawierający tekst, clipa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 descr="Obraz zawierający tekst, clipart&#10;&#10;Opis wygenerowany automatyczni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33" cy="43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33" w:type="dxa"/>
          </w:tcPr>
          <w:p w14:paraId="4631A97A" w14:textId="77777777" w:rsidR="008D722D" w:rsidRDefault="008D722D" w:rsidP="00505019">
            <w:pPr>
              <w:rPr>
                <w:b/>
              </w:rPr>
            </w:pPr>
            <w:r>
              <w:rPr>
                <w:b/>
              </w:rPr>
              <w:t>Uwaga!</w:t>
            </w:r>
          </w:p>
          <w:p w14:paraId="7A3F87FB" w14:textId="77777777" w:rsidR="008D722D" w:rsidRPr="003D4C14" w:rsidRDefault="008D722D" w:rsidP="00505019">
            <w:pPr>
              <w:rPr>
                <w:color w:val="FF0000"/>
              </w:rPr>
            </w:pPr>
            <w:r w:rsidRPr="00B461B3">
              <w:rPr>
                <w:rFonts w:cs="Arial"/>
                <w:b/>
                <w:szCs w:val="24"/>
              </w:rPr>
              <w:t xml:space="preserve">Wstrzymanie pracy robota ma wpływ na </w:t>
            </w:r>
            <w:r>
              <w:rPr>
                <w:rFonts w:cs="Arial"/>
                <w:b/>
                <w:szCs w:val="24"/>
              </w:rPr>
              <w:t xml:space="preserve">realizację </w:t>
            </w:r>
            <w:r w:rsidRPr="00B461B3">
              <w:rPr>
                <w:rFonts w:cs="Arial"/>
                <w:b/>
                <w:szCs w:val="24"/>
              </w:rPr>
              <w:t>proces</w:t>
            </w:r>
            <w:r>
              <w:rPr>
                <w:rFonts w:cs="Arial"/>
                <w:b/>
                <w:szCs w:val="24"/>
              </w:rPr>
              <w:t>u produkcyjnego.</w:t>
            </w:r>
            <w:r w:rsidRPr="00B461B3">
              <w:rPr>
                <w:rFonts w:cs="Arial"/>
                <w:b/>
                <w:szCs w:val="24"/>
              </w:rPr>
              <w:t xml:space="preserve"> Sytuacji takich należy unikać. </w:t>
            </w:r>
          </w:p>
        </w:tc>
      </w:tr>
    </w:tbl>
    <w:p w14:paraId="5C31E6CA" w14:textId="77777777" w:rsidR="008D722D" w:rsidRDefault="008D722D" w:rsidP="008D722D"/>
    <w:p w14:paraId="291850FC" w14:textId="58444381" w:rsidR="003D4C14" w:rsidRDefault="003D4C14" w:rsidP="003D4C14">
      <w:pPr>
        <w:ind w:firstLine="708"/>
      </w:pPr>
      <w:r>
        <w:t>Jeśli robot nie chce podjąć pracy po wstrzymaniu wykonywania programu należy sprawdzić komunikaty wyświetlane przez układ sterowania na panelu FlexPendant i</w:t>
      </w:r>
      <w:r w:rsidR="00D727A8">
        <w:t> </w:t>
      </w:r>
      <w:r>
        <w:t xml:space="preserve">zastosować się do </w:t>
      </w:r>
      <w:r w:rsidR="001F31C7">
        <w:t xml:space="preserve">wyświetlanych </w:t>
      </w:r>
      <w:r>
        <w:t xml:space="preserve">zaleceń. </w:t>
      </w:r>
    </w:p>
    <w:p w14:paraId="66AEF38D" w14:textId="5BB33165" w:rsidR="003D4C14" w:rsidRPr="009C1830" w:rsidRDefault="003D4C14" w:rsidP="003D4C14">
      <w:pPr>
        <w:pStyle w:val="ListParagraph"/>
        <w:autoSpaceDE/>
        <w:autoSpaceDN/>
        <w:adjustRightInd/>
        <w:spacing w:after="200"/>
        <w:ind w:left="567"/>
      </w:pPr>
    </w:p>
    <w:p w14:paraId="7FA87AEA" w14:textId="77777777" w:rsidR="008D722D" w:rsidRPr="008D722D" w:rsidRDefault="008D722D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22" w:name="_Toc528237844"/>
      <w:bookmarkStart w:id="23" w:name="_Toc131517494"/>
      <w:proofErr w:type="spellStart"/>
      <w:r w:rsidRPr="008D722D">
        <w:rPr>
          <w:lang w:val="en-GB"/>
        </w:rPr>
        <w:t>Zakończenie</w:t>
      </w:r>
      <w:proofErr w:type="spellEnd"/>
      <w:r w:rsidRPr="008D722D">
        <w:rPr>
          <w:lang w:val="en-GB"/>
        </w:rPr>
        <w:t xml:space="preserve"> </w:t>
      </w:r>
      <w:proofErr w:type="spellStart"/>
      <w:r w:rsidRPr="008D722D">
        <w:rPr>
          <w:lang w:val="en-GB"/>
        </w:rPr>
        <w:t>pracy</w:t>
      </w:r>
      <w:bookmarkEnd w:id="22"/>
      <w:bookmarkEnd w:id="23"/>
      <w:proofErr w:type="spellEnd"/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933"/>
      </w:tblGrid>
      <w:tr w:rsidR="008D722D" w:rsidRPr="003D4C14" w14:paraId="1ADEA5D0" w14:textId="77777777" w:rsidTr="00505019">
        <w:trPr>
          <w:trHeight w:val="863"/>
        </w:trPr>
        <w:tc>
          <w:tcPr>
            <w:tcW w:w="1129" w:type="dxa"/>
          </w:tcPr>
          <w:p w14:paraId="2332D5D6" w14:textId="77777777" w:rsidR="008D722D" w:rsidRPr="003D4C14" w:rsidRDefault="008D722D" w:rsidP="00505019">
            <w:pPr>
              <w:rPr>
                <w:rFonts w:cstheme="minorHAnsi"/>
                <w:color w:val="FF0000"/>
                <w:szCs w:val="24"/>
              </w:rPr>
            </w:pPr>
            <w:r w:rsidRPr="003D4C14">
              <w:rPr>
                <w:rFonts w:cstheme="minorHAnsi"/>
                <w:noProof/>
                <w:color w:val="FF0000"/>
                <w:szCs w:val="24"/>
                <w:lang w:eastAsia="pl-PL"/>
              </w:rPr>
              <w:drawing>
                <wp:inline distT="0" distB="0" distL="0" distR="0" wp14:anchorId="6A8BCB77" wp14:editId="10098932">
                  <wp:extent cx="513715" cy="415678"/>
                  <wp:effectExtent l="0" t="0" r="635" b="3810"/>
                  <wp:docPr id="47983" name="Obraz 47983" descr="Obraz zawierający tekst, clipa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 descr="Obraz zawierający tekst, clipart&#10;&#10;Opis wygenerowany automatyczni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33" cy="43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33" w:type="dxa"/>
          </w:tcPr>
          <w:p w14:paraId="35B27927" w14:textId="31E5F28B" w:rsidR="008D722D" w:rsidRPr="003D4C14" w:rsidRDefault="008D722D" w:rsidP="00505019">
            <w:pPr>
              <w:rPr>
                <w:color w:val="FF0000"/>
              </w:rPr>
            </w:pPr>
            <w:r w:rsidRPr="00232879">
              <w:rPr>
                <w:b/>
                <w:highlight w:val="yellow"/>
              </w:rPr>
              <w:t>Pracę na stanowisku powinno kończyć się po zakończeniu pełnego cyklu produkcyjnego</w:t>
            </w:r>
            <w:r w:rsidR="00A660D4" w:rsidRPr="00232879">
              <w:rPr>
                <w:b/>
                <w:highlight w:val="yellow"/>
              </w:rPr>
              <w:t xml:space="preserve">. </w:t>
            </w:r>
            <w:r w:rsidR="00995FED" w:rsidRPr="00232879">
              <w:rPr>
                <w:b/>
                <w:highlight w:val="yellow"/>
              </w:rPr>
              <w:t>Po wciśnięciu przycisku STOP na pulpicie operatora roboty przez zatrzymaniem dokończą realizowany cykl produkcyjny.</w:t>
            </w:r>
          </w:p>
        </w:tc>
      </w:tr>
    </w:tbl>
    <w:p w14:paraId="0FF91917" w14:textId="77777777" w:rsidR="008D722D" w:rsidRDefault="008D722D" w:rsidP="008D722D">
      <w:pPr>
        <w:ind w:firstLine="708"/>
      </w:pPr>
    </w:p>
    <w:p w14:paraId="56ED983F" w14:textId="6CE73D27" w:rsidR="008D722D" w:rsidRPr="002A23D6" w:rsidRDefault="008D722D" w:rsidP="008D722D">
      <w:pPr>
        <w:ind w:firstLine="708"/>
      </w:pPr>
      <w:r>
        <w:lastRenderedPageBreak/>
        <w:t>Po zakończeniu produkcji należy wyłączyć również układ sterowania. Poprawne wyłączenie następuje wg poniższej instrukcji.</w:t>
      </w:r>
    </w:p>
    <w:p w14:paraId="73F68C77" w14:textId="753A9966" w:rsidR="008D722D" w:rsidRPr="002A23D6" w:rsidRDefault="008D722D" w:rsidP="008D722D">
      <w:pPr>
        <w:rPr>
          <w:sz w:val="20"/>
        </w:rPr>
      </w:pPr>
      <w:bookmarkStart w:id="24" w:name="_Toc528137053"/>
      <w:r w:rsidRPr="002A23D6">
        <w:rPr>
          <w:sz w:val="20"/>
        </w:rPr>
        <w:t>Tabela 2.</w:t>
      </w:r>
      <w:r w:rsidRPr="002A23D6">
        <w:rPr>
          <w:sz w:val="20"/>
        </w:rPr>
        <w:fldChar w:fldCharType="begin"/>
      </w:r>
      <w:r w:rsidRPr="002A23D6">
        <w:rPr>
          <w:sz w:val="20"/>
        </w:rPr>
        <w:instrText xml:space="preserve"> SEQ Tabela_2. \* ARABIC </w:instrText>
      </w:r>
      <w:r w:rsidRPr="002A23D6">
        <w:rPr>
          <w:sz w:val="20"/>
        </w:rPr>
        <w:fldChar w:fldCharType="separate"/>
      </w:r>
      <w:r>
        <w:rPr>
          <w:noProof/>
          <w:sz w:val="20"/>
        </w:rPr>
        <w:t>4</w:t>
      </w:r>
      <w:r w:rsidRPr="002A23D6">
        <w:rPr>
          <w:sz w:val="20"/>
        </w:rPr>
        <w:fldChar w:fldCharType="end"/>
      </w:r>
      <w:r w:rsidRPr="002A23D6">
        <w:rPr>
          <w:sz w:val="20"/>
        </w:rPr>
        <w:t xml:space="preserve"> Zakończenie pracy</w:t>
      </w:r>
      <w:bookmarkEnd w:id="24"/>
    </w:p>
    <w:tbl>
      <w:tblPr>
        <w:tblStyle w:val="TabelaABB"/>
        <w:tblW w:w="0" w:type="auto"/>
        <w:tblLayout w:type="fixed"/>
        <w:tblLook w:val="04A0" w:firstRow="1" w:lastRow="0" w:firstColumn="1" w:lastColumn="0" w:noHBand="0" w:noVBand="1"/>
      </w:tblPr>
      <w:tblGrid>
        <w:gridCol w:w="3686"/>
        <w:gridCol w:w="5376"/>
      </w:tblGrid>
      <w:tr w:rsidR="008D722D" w:rsidRPr="008D722D" w14:paraId="542DD397" w14:textId="77777777" w:rsidTr="00505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686" w:type="dxa"/>
            <w:tcBorders>
              <w:bottom w:val="single" w:sz="8" w:space="0" w:color="auto"/>
            </w:tcBorders>
          </w:tcPr>
          <w:p w14:paraId="54779A6E" w14:textId="77777777" w:rsidR="008D722D" w:rsidRPr="008D722D" w:rsidRDefault="008D722D" w:rsidP="008D722D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8D722D">
              <w:rPr>
                <w:color w:val="auto"/>
                <w:lang w:val="en-GB"/>
              </w:rPr>
              <w:t>Instrukcja</w:t>
            </w:r>
            <w:proofErr w:type="spellEnd"/>
          </w:p>
        </w:tc>
        <w:tc>
          <w:tcPr>
            <w:tcW w:w="5376" w:type="dxa"/>
            <w:tcBorders>
              <w:bottom w:val="single" w:sz="8" w:space="0" w:color="auto"/>
            </w:tcBorders>
          </w:tcPr>
          <w:p w14:paraId="0B6C48B4" w14:textId="77777777" w:rsidR="008D722D" w:rsidRPr="008D722D" w:rsidRDefault="008D722D" w:rsidP="008D722D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8D722D">
              <w:rPr>
                <w:color w:val="auto"/>
                <w:lang w:val="en-GB"/>
              </w:rPr>
              <w:t>Widok</w:t>
            </w:r>
            <w:proofErr w:type="spellEnd"/>
          </w:p>
        </w:tc>
      </w:tr>
      <w:tr w:rsidR="008D722D" w14:paraId="6C48807D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686" w:type="dxa"/>
            <w:tcBorders>
              <w:top w:val="single" w:sz="8" w:space="0" w:color="auto"/>
              <w:bottom w:val="none" w:sz="0" w:space="0" w:color="auto"/>
            </w:tcBorders>
          </w:tcPr>
          <w:p w14:paraId="7D1B3C84" w14:textId="4EE87232" w:rsidR="008D722D" w:rsidRDefault="008D722D" w:rsidP="00505019">
            <w:pPr>
              <w:spacing w:before="120" w:after="120"/>
              <w:ind w:right="227"/>
              <w:rPr>
                <w:sz w:val="20"/>
              </w:rPr>
            </w:pPr>
            <w:r>
              <w:rPr>
                <w:szCs w:val="24"/>
              </w:rPr>
              <w:t>Wciśnij</w:t>
            </w:r>
            <w:r w:rsidRPr="00195D4C">
              <w:rPr>
                <w:szCs w:val="24"/>
              </w:rPr>
              <w:t xml:space="preserve"> </w:t>
            </w:r>
            <w:r w:rsidR="00ED0772">
              <w:rPr>
                <w:szCs w:val="24"/>
              </w:rPr>
              <w:t xml:space="preserve">STOP </w:t>
            </w:r>
            <w:r w:rsidRPr="00195D4C">
              <w:rPr>
                <w:szCs w:val="24"/>
              </w:rPr>
              <w:t>na pulpicie operatorskim</w:t>
            </w:r>
            <w:r w:rsidR="00ED0772">
              <w:rPr>
                <w:szCs w:val="24"/>
              </w:rPr>
              <w:t xml:space="preserve"> szafy sterowniczej</w:t>
            </w:r>
            <w:r w:rsidRPr="00195D4C">
              <w:rPr>
                <w:szCs w:val="24"/>
              </w:rPr>
              <w:t xml:space="preserve">. </w:t>
            </w:r>
          </w:p>
        </w:tc>
        <w:tc>
          <w:tcPr>
            <w:tcW w:w="5376" w:type="dxa"/>
            <w:tcBorders>
              <w:top w:val="single" w:sz="8" w:space="0" w:color="auto"/>
              <w:bottom w:val="none" w:sz="0" w:space="0" w:color="auto"/>
            </w:tcBorders>
          </w:tcPr>
          <w:p w14:paraId="18ED8D0A" w14:textId="47016FD4" w:rsidR="008D722D" w:rsidRDefault="00ED0772" w:rsidP="008D722D">
            <w:pPr>
              <w:jc w:val="center"/>
              <w:rPr>
                <w:sz w:val="20"/>
              </w:rPr>
            </w:pPr>
            <w:r>
              <w:t xml:space="preserve">            </w:t>
            </w:r>
            <w:r w:rsidR="00667103">
              <w:rPr>
                <w:szCs w:val="22"/>
                <w:lang w:eastAsia="en-US"/>
              </w:rPr>
              <w:object w:dxaOrig="2010" w:dyaOrig="450" w14:anchorId="3DA0816B">
                <v:shape id="_x0000_i1035" type="#_x0000_t75" style="width:135.4pt;height:29.75pt" o:ole="">
                  <v:imagedata r:id="rId37" o:title=""/>
                </v:shape>
                <o:OLEObject Type="Embed" ProgID="Visio.Drawing.15" ShapeID="_x0000_i1035" DrawAspect="Content" ObjectID="_1742153684" r:id="rId38"/>
              </w:object>
            </w:r>
          </w:p>
        </w:tc>
      </w:tr>
      <w:tr w:rsidR="008D722D" w14:paraId="743C2F0A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686" w:type="dxa"/>
            <w:tcBorders>
              <w:bottom w:val="single" w:sz="8" w:space="0" w:color="BFBFBF" w:themeColor="background1" w:themeShade="BF"/>
            </w:tcBorders>
          </w:tcPr>
          <w:p w14:paraId="34761CAB" w14:textId="77777777" w:rsidR="008D722D" w:rsidRDefault="008D722D" w:rsidP="00505019">
            <w:pPr>
              <w:pStyle w:val="AktuellBrdtext"/>
              <w:spacing w:before="120" w:after="120"/>
              <w:ind w:right="227"/>
              <w:jc w:val="both"/>
              <w:rPr>
                <w:sz w:val="20"/>
              </w:rPr>
            </w:pPr>
            <w:r>
              <w:rPr>
                <w:rFonts w:ascii="ABBvoice" w:hAnsi="ABBvoice" w:cs="ABBvoice"/>
                <w:sz w:val="24"/>
                <w:szCs w:val="24"/>
              </w:rPr>
              <w:t xml:space="preserve">Wybierz </w:t>
            </w:r>
            <w:r w:rsidRPr="00195D4C">
              <w:rPr>
                <w:rFonts w:ascii="ABBvoice" w:hAnsi="ABBvoice" w:cs="ABBvoice"/>
                <w:b/>
                <w:sz w:val="24"/>
                <w:szCs w:val="24"/>
              </w:rPr>
              <w:t>ABB Menu</w:t>
            </w:r>
            <w:r>
              <w:rPr>
                <w:rFonts w:ascii="ABBvoice" w:hAnsi="ABBvoice" w:cs="ABBvoice"/>
                <w:sz w:val="24"/>
                <w:szCs w:val="24"/>
              </w:rPr>
              <w:t xml:space="preserve">, a następnie </w:t>
            </w:r>
            <w:r w:rsidRPr="00195D4C">
              <w:rPr>
                <w:rFonts w:ascii="ABBvoice" w:hAnsi="ABBvoice" w:cs="ABBvoice"/>
                <w:b/>
                <w:sz w:val="24"/>
                <w:szCs w:val="24"/>
              </w:rPr>
              <w:t>Uruchom ponownie</w:t>
            </w:r>
          </w:p>
        </w:tc>
        <w:tc>
          <w:tcPr>
            <w:tcW w:w="5376" w:type="dxa"/>
            <w:tcBorders>
              <w:bottom w:val="single" w:sz="8" w:space="0" w:color="BFBFBF" w:themeColor="background1" w:themeShade="BF"/>
            </w:tcBorders>
          </w:tcPr>
          <w:p w14:paraId="32369D45" w14:textId="77777777" w:rsidR="008D722D" w:rsidRDefault="008D722D" w:rsidP="00505019">
            <w:pPr>
              <w:rPr>
                <w:sz w:val="20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BFB5451" wp14:editId="33DE8C35">
                      <wp:simplePos x="0" y="0"/>
                      <wp:positionH relativeFrom="column">
                        <wp:posOffset>1467485</wp:posOffset>
                      </wp:positionH>
                      <wp:positionV relativeFrom="paragraph">
                        <wp:posOffset>1887220</wp:posOffset>
                      </wp:positionV>
                      <wp:extent cx="1143000" cy="285750"/>
                      <wp:effectExtent l="0" t="0" r="19050" b="19050"/>
                      <wp:wrapNone/>
                      <wp:docPr id="47972" name="Elipsa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000" cy="2857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390146" id="Elipsa 29" o:spid="_x0000_s1026" style="position:absolute;margin-left:115.55pt;margin-top:148.6pt;width:90pt;height:22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" filled="f" strokecolor="black [3200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7BB58C7D" wp14:editId="7EDBA34C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7620</wp:posOffset>
                      </wp:positionV>
                      <wp:extent cx="476250" cy="285750"/>
                      <wp:effectExtent l="0" t="0" r="19050" b="19050"/>
                      <wp:wrapNone/>
                      <wp:docPr id="47973" name="Elipsa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857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F6A7EC" id="Elipsa 27" o:spid="_x0000_s1026" style="position:absolute;margin-left:2.05pt;margin-top:.6pt;width:37.5pt;height:22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" filled="f" strokecolor="black [3200]" strokeweight="1pt">
                      <v:stroke joinstyle="miter"/>
                    </v:oval>
                  </w:pict>
                </mc:Fallback>
              </mc:AlternateContent>
            </w:r>
            <w:r w:rsidRPr="00195D4C">
              <w:rPr>
                <w:noProof/>
                <w:szCs w:val="24"/>
              </w:rPr>
              <w:drawing>
                <wp:inline distT="0" distB="0" distL="0" distR="0" wp14:anchorId="4B149F9B" wp14:editId="713BE708">
                  <wp:extent cx="3283889" cy="2461695"/>
                  <wp:effectExtent l="0" t="0" r="0" b="0"/>
                  <wp:docPr id="47976" name="Picture 47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76" name="Picture 47" descr="Obraz zawierający tekst&#10;&#10;Opis wygenerowany automatycznie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160" cy="246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22D" w14:paraId="64990F99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68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43E57DB5" w14:textId="77777777" w:rsidR="008D722D" w:rsidRDefault="008D722D" w:rsidP="00505019">
            <w:pPr>
              <w:pStyle w:val="AktuellBrdtext"/>
              <w:spacing w:before="120" w:after="120"/>
              <w:ind w:right="227"/>
              <w:rPr>
                <w:sz w:val="20"/>
              </w:rPr>
            </w:pPr>
            <w:r>
              <w:rPr>
                <w:rFonts w:ascii="ABBvoice" w:hAnsi="ABBvoice" w:cs="ABBvoice"/>
                <w:sz w:val="24"/>
                <w:szCs w:val="24"/>
              </w:rPr>
              <w:t xml:space="preserve">Wybierz </w:t>
            </w:r>
            <w:r w:rsidRPr="00195D4C">
              <w:rPr>
                <w:rFonts w:ascii="ABBvoice" w:hAnsi="ABBvoice" w:cs="ABBvoice"/>
                <w:b/>
                <w:noProof/>
                <w:sz w:val="24"/>
                <w:szCs w:val="24"/>
              </w:rPr>
              <w:t>Zaawansowane</w:t>
            </w:r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561451F5" w14:textId="77777777" w:rsidR="008D722D" w:rsidRDefault="008D722D" w:rsidP="00505019">
            <w:pPr>
              <w:rPr>
                <w:sz w:val="20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221B0310" wp14:editId="015138AF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1936115</wp:posOffset>
                      </wp:positionV>
                      <wp:extent cx="641350" cy="317500"/>
                      <wp:effectExtent l="0" t="0" r="25400" b="25400"/>
                      <wp:wrapNone/>
                      <wp:docPr id="47974" name="Elipsa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0" cy="3175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029FA9B" id="Elipsa 31" o:spid="_x0000_s1026" style="position:absolute;margin-left:-2.45pt;margin-top:152.45pt;width:50.5pt;height:2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" filled="f" strokecolor="black [3200]" strokeweight="1pt">
                      <v:stroke joinstyle="miter"/>
                    </v:oval>
                  </w:pict>
                </mc:Fallback>
              </mc:AlternateContent>
            </w:r>
            <w:r w:rsidRPr="00195D4C">
              <w:rPr>
                <w:noProof/>
                <w:szCs w:val="24"/>
              </w:rPr>
              <w:drawing>
                <wp:inline distT="0" distB="0" distL="0" distR="0" wp14:anchorId="23F84A12" wp14:editId="073E6CBC">
                  <wp:extent cx="3283889" cy="2449126"/>
                  <wp:effectExtent l="0" t="0" r="0" b="8890"/>
                  <wp:docPr id="47977" name="Picture 50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77" name="Picture 50" descr="Obraz zawierający tekst&#10;&#10;Opis wygenerowany automatycznie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932" cy="245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22D" w14:paraId="3A2930E0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68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5EF85A7D" w14:textId="77777777" w:rsidR="008D722D" w:rsidRDefault="008D722D" w:rsidP="00505019">
            <w:pPr>
              <w:pStyle w:val="AktuellBrdtext"/>
              <w:spacing w:before="120" w:after="120"/>
              <w:ind w:right="227"/>
              <w:rPr>
                <w:sz w:val="20"/>
              </w:rPr>
            </w:pPr>
            <w:r>
              <w:rPr>
                <w:rFonts w:ascii="ABBvoice" w:hAnsi="ABBvoice" w:cs="ABBvoice"/>
                <w:sz w:val="24"/>
                <w:szCs w:val="24"/>
              </w:rPr>
              <w:lastRenderedPageBreak/>
              <w:t xml:space="preserve">Wybierz </w:t>
            </w:r>
            <w:r w:rsidRPr="00195D4C">
              <w:rPr>
                <w:rFonts w:ascii="ABBvoice" w:hAnsi="ABBvoice" w:cs="ABBvoice"/>
                <w:b/>
                <w:noProof/>
                <w:sz w:val="24"/>
                <w:szCs w:val="24"/>
              </w:rPr>
              <w:t>Wyłączanie</w:t>
            </w:r>
            <w:r w:rsidRPr="00195D4C">
              <w:rPr>
                <w:rFonts w:ascii="ABBvoice" w:hAnsi="ABBvoice" w:cs="ABBvoice"/>
                <w:noProof/>
                <w:sz w:val="24"/>
                <w:szCs w:val="24"/>
              </w:rPr>
              <w:t xml:space="preserve"> </w:t>
            </w:r>
            <w:r>
              <w:rPr>
                <w:rFonts w:ascii="ABBvoice" w:hAnsi="ABBvoice" w:cs="ABBvoice"/>
                <w:noProof/>
                <w:sz w:val="24"/>
                <w:szCs w:val="24"/>
              </w:rPr>
              <w:t>i d</w:t>
            </w:r>
            <w:r w:rsidRPr="00195D4C">
              <w:rPr>
                <w:rFonts w:ascii="ABBvoice" w:hAnsi="ABBvoice" w:cs="ABBvoice"/>
                <w:noProof/>
                <w:sz w:val="24"/>
                <w:szCs w:val="24"/>
              </w:rPr>
              <w:t>otkn</w:t>
            </w:r>
            <w:r>
              <w:rPr>
                <w:rFonts w:ascii="ABBvoice" w:hAnsi="ABBvoice" w:cs="ABBvoice"/>
                <w:noProof/>
                <w:sz w:val="24"/>
                <w:szCs w:val="24"/>
              </w:rPr>
              <w:t>ij</w:t>
            </w:r>
            <w:r w:rsidRPr="00195D4C">
              <w:rPr>
                <w:rFonts w:ascii="ABBvoice" w:hAnsi="ABBvoice" w:cs="ABBvoice"/>
                <w:noProof/>
                <w:sz w:val="24"/>
                <w:szCs w:val="24"/>
              </w:rPr>
              <w:t xml:space="preserve"> pole</w:t>
            </w:r>
            <w:r>
              <w:rPr>
                <w:rFonts w:ascii="ABBvoice" w:hAnsi="ABBvoice" w:cs="ABBvoice"/>
                <w:noProof/>
                <w:sz w:val="24"/>
                <w:szCs w:val="24"/>
              </w:rPr>
              <w:t xml:space="preserve">  </w:t>
            </w:r>
            <w:r w:rsidRPr="00195D4C">
              <w:rPr>
                <w:rFonts w:ascii="ABBvoice" w:hAnsi="ABBvoice" w:cs="ABBvoice"/>
                <w:b/>
                <w:noProof/>
                <w:sz w:val="24"/>
                <w:szCs w:val="24"/>
              </w:rPr>
              <w:t>OK</w:t>
            </w:r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8B45B8D" w14:textId="77777777" w:rsidR="008D722D" w:rsidRDefault="008D722D" w:rsidP="00505019">
            <w:pPr>
              <w:rPr>
                <w:sz w:val="20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00DE1F43" wp14:editId="6461F696">
                      <wp:simplePos x="0" y="0"/>
                      <wp:positionH relativeFrom="column">
                        <wp:posOffset>2086610</wp:posOffset>
                      </wp:positionH>
                      <wp:positionV relativeFrom="paragraph">
                        <wp:posOffset>2012315</wp:posOffset>
                      </wp:positionV>
                      <wp:extent cx="476250" cy="285750"/>
                      <wp:effectExtent l="0" t="0" r="19050" b="19050"/>
                      <wp:wrapNone/>
                      <wp:docPr id="224" name="Elipsa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857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47FDA35" id="Elipsa 224" o:spid="_x0000_s1026" style="position:absolute;margin-left:164.3pt;margin-top:158.45pt;width:37.5pt;height:22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" filled="f" strokecolor="black [3200]" strokeweight="1pt">
                      <v:stroke joinstyle="miter"/>
                    </v:oval>
                  </w:pict>
                </mc:Fallback>
              </mc:AlternateContent>
            </w:r>
            <w:r w:rsidRPr="00195D4C">
              <w:rPr>
                <w:noProof/>
                <w:szCs w:val="24"/>
              </w:rPr>
              <w:drawing>
                <wp:inline distT="0" distB="0" distL="0" distR="0" wp14:anchorId="1D3DC541" wp14:editId="65C51365">
                  <wp:extent cx="3318832" cy="2496710"/>
                  <wp:effectExtent l="0" t="0" r="0" b="0"/>
                  <wp:docPr id="47978" name="Picture 52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78" name="Picture 52" descr="Obraz zawierający tekst&#10;&#10;Opis wygenerowany automatyczni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599" cy="249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22D" w14:paraId="55A20F1A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68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5944D691" w14:textId="77777777" w:rsidR="008D722D" w:rsidRPr="00195D4C" w:rsidRDefault="008D722D" w:rsidP="00505019">
            <w:pPr>
              <w:pStyle w:val="AktuellBrdtext"/>
              <w:spacing w:before="120" w:after="120"/>
              <w:ind w:right="227"/>
              <w:rPr>
                <w:rFonts w:ascii="ABBvoice" w:hAnsi="ABBvoice" w:cs="ABBvoice"/>
                <w:b/>
                <w:noProof/>
                <w:sz w:val="24"/>
                <w:szCs w:val="24"/>
              </w:rPr>
            </w:pPr>
            <w:r w:rsidRPr="00195D4C">
              <w:rPr>
                <w:rFonts w:ascii="ABBvoice" w:hAnsi="ABBvoice" w:cs="ABBvoice"/>
                <w:noProof/>
                <w:sz w:val="24"/>
                <w:szCs w:val="24"/>
              </w:rPr>
              <w:t>Dotkn</w:t>
            </w:r>
            <w:r>
              <w:rPr>
                <w:rFonts w:ascii="ABBvoice" w:hAnsi="ABBvoice" w:cs="ABBvoice"/>
                <w:noProof/>
                <w:sz w:val="24"/>
                <w:szCs w:val="24"/>
              </w:rPr>
              <w:t xml:space="preserve">ij pole </w:t>
            </w:r>
            <w:r w:rsidRPr="00195D4C">
              <w:rPr>
                <w:rFonts w:ascii="ABBvoice" w:hAnsi="ABBvoice" w:cs="ABBvoice"/>
                <w:b/>
                <w:noProof/>
                <w:sz w:val="24"/>
                <w:szCs w:val="24"/>
              </w:rPr>
              <w:t>Wyłączanie</w:t>
            </w:r>
          </w:p>
          <w:p w14:paraId="40E866AC" w14:textId="77777777" w:rsidR="008D722D" w:rsidRDefault="008D722D" w:rsidP="00505019">
            <w:pPr>
              <w:spacing w:before="120" w:after="120"/>
              <w:ind w:right="227"/>
              <w:rPr>
                <w:sz w:val="20"/>
              </w:rPr>
            </w:pPr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EB7A0D6" w14:textId="77777777" w:rsidR="008D722D" w:rsidRDefault="008D722D" w:rsidP="00505019">
            <w:pPr>
              <w:rPr>
                <w:sz w:val="20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4860027" wp14:editId="33C0B8AD">
                      <wp:simplePos x="0" y="0"/>
                      <wp:positionH relativeFrom="column">
                        <wp:posOffset>1994535</wp:posOffset>
                      </wp:positionH>
                      <wp:positionV relativeFrom="paragraph">
                        <wp:posOffset>2010410</wp:posOffset>
                      </wp:positionV>
                      <wp:extent cx="596900" cy="285750"/>
                      <wp:effectExtent l="0" t="0" r="12700" b="19050"/>
                      <wp:wrapNone/>
                      <wp:docPr id="225" name="Elipsa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900" cy="2857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ED9A46" id="Elipsa 225" o:spid="_x0000_s1026" style="position:absolute;margin-left:157.05pt;margin-top:158.3pt;width:47pt;height:22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" filled="f" strokecolor="black [3200]" strokeweight="1pt">
                      <v:stroke joinstyle="miter"/>
                    </v:oval>
                  </w:pict>
                </mc:Fallback>
              </mc:AlternateContent>
            </w:r>
            <w:r w:rsidRPr="00195D4C">
              <w:rPr>
                <w:noProof/>
                <w:szCs w:val="24"/>
              </w:rPr>
              <w:drawing>
                <wp:inline distT="0" distB="0" distL="0" distR="0" wp14:anchorId="03799CE4" wp14:editId="6B849AB6">
                  <wp:extent cx="3315694" cy="2493292"/>
                  <wp:effectExtent l="0" t="0" r="0" b="2540"/>
                  <wp:docPr id="47979" name="Picture 53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79" name="Picture 53" descr="Obraz zawierający tekst&#10;&#10;Opis wygenerowany automatycznie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060" cy="2498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22D" w14:paraId="28F040B0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68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452A3EB9" w14:textId="77777777" w:rsidR="008D722D" w:rsidRPr="00195D4C" w:rsidRDefault="008D722D" w:rsidP="00505019">
            <w:pPr>
              <w:pStyle w:val="AktuellBrdtext"/>
              <w:spacing w:before="120" w:after="120"/>
              <w:ind w:right="227"/>
              <w:jc w:val="both"/>
              <w:rPr>
                <w:rFonts w:ascii="ABBvoice" w:hAnsi="ABBvoice" w:cs="ABBvoice"/>
                <w:noProof/>
                <w:sz w:val="24"/>
                <w:szCs w:val="24"/>
              </w:rPr>
            </w:pPr>
            <w:r w:rsidRPr="00195D4C">
              <w:rPr>
                <w:rFonts w:ascii="ABBvoice" w:hAnsi="ABBvoice" w:cs="ABBvoice"/>
                <w:noProof/>
                <w:sz w:val="24"/>
                <w:szCs w:val="24"/>
              </w:rPr>
              <w:t>Po pojawieniu się komunikatu o braku połączenia na Panelu Programowania</w:t>
            </w:r>
          </w:p>
          <w:p w14:paraId="00B516BA" w14:textId="77777777" w:rsidR="008D722D" w:rsidRDefault="008D722D" w:rsidP="00505019">
            <w:pPr>
              <w:spacing w:before="120" w:after="120"/>
              <w:ind w:right="227"/>
              <w:rPr>
                <w:sz w:val="20"/>
              </w:rPr>
            </w:pPr>
            <w:r>
              <w:rPr>
                <w:noProof/>
                <w:szCs w:val="24"/>
              </w:rPr>
              <w:t xml:space="preserve">Wyłącz </w:t>
            </w:r>
            <w:r w:rsidRPr="00195D4C">
              <w:rPr>
                <w:noProof/>
                <w:szCs w:val="24"/>
              </w:rPr>
              <w:t>wyłącznikiem głównym w pozycję „OFF”</w:t>
            </w:r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E35970A" w14:textId="77777777" w:rsidR="008D722D" w:rsidRDefault="008D722D" w:rsidP="008D722D">
            <w:pPr>
              <w:jc w:val="center"/>
              <w:rPr>
                <w:sz w:val="20"/>
              </w:rPr>
            </w:pPr>
            <w:r w:rsidRPr="00195D4C">
              <w:rPr>
                <w:noProof/>
                <w:szCs w:val="24"/>
              </w:rPr>
              <w:drawing>
                <wp:inline distT="0" distB="0" distL="0" distR="0" wp14:anchorId="593027AF" wp14:editId="776165AE">
                  <wp:extent cx="1250428" cy="1296063"/>
                  <wp:effectExtent l="0" t="0" r="6985" b="0"/>
                  <wp:docPr id="47980" name="Obraz 47980" descr="P1020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1020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4929" cy="1321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22D" w14:paraId="39442449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68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3EE6E04" w14:textId="77777777" w:rsidR="008D722D" w:rsidRDefault="008D722D" w:rsidP="00505019">
            <w:pPr>
              <w:spacing w:before="120" w:after="120"/>
              <w:ind w:right="227"/>
              <w:rPr>
                <w:sz w:val="20"/>
              </w:rPr>
            </w:pPr>
            <w:r w:rsidRPr="00195D4C">
              <w:rPr>
                <w:szCs w:val="24"/>
              </w:rPr>
              <w:t>Zamkn</w:t>
            </w:r>
            <w:r>
              <w:rPr>
                <w:szCs w:val="24"/>
              </w:rPr>
              <w:t>ij</w:t>
            </w:r>
            <w:r w:rsidRPr="00195D4C">
              <w:rPr>
                <w:szCs w:val="24"/>
              </w:rPr>
              <w:t xml:space="preserve"> zawór ciśnienia sprężonego powietrza </w:t>
            </w:r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0CFF4D46" w14:textId="564A7367" w:rsidR="008D722D" w:rsidRDefault="00232879" w:rsidP="008D722D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13A264A" wp14:editId="2EDB9FA1">
                  <wp:extent cx="1713230" cy="1434465"/>
                  <wp:effectExtent l="0" t="0" r="1270" b="0"/>
                  <wp:docPr id="1814" name="Picture 18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43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22D" w14:paraId="281BCDED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686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0630E4A8" w14:textId="77777777" w:rsidR="008D722D" w:rsidRPr="00BE0D63" w:rsidRDefault="008D722D" w:rsidP="00505019">
            <w:pPr>
              <w:pStyle w:val="AktuellBrdtext"/>
              <w:spacing w:before="120" w:after="120"/>
              <w:ind w:right="227"/>
              <w:rPr>
                <w:sz w:val="20"/>
              </w:rPr>
            </w:pPr>
            <w:r w:rsidRPr="00BE0D63">
              <w:rPr>
                <w:rFonts w:ascii="ABBvoice" w:hAnsi="ABBvoice" w:cs="ABBvoice"/>
                <w:sz w:val="24"/>
                <w:szCs w:val="24"/>
              </w:rPr>
              <w:lastRenderedPageBreak/>
              <w:t>Uprzątnij stanowisko</w:t>
            </w:r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1CC0B63C" w14:textId="77777777" w:rsidR="008D722D" w:rsidRDefault="008D722D" w:rsidP="00505019">
            <w:pPr>
              <w:rPr>
                <w:sz w:val="20"/>
              </w:rPr>
            </w:pPr>
          </w:p>
        </w:tc>
      </w:tr>
    </w:tbl>
    <w:p w14:paraId="047AD0F4" w14:textId="67234C7F" w:rsidR="003D4C14" w:rsidRDefault="003D4C14" w:rsidP="003D4C14">
      <w:pPr>
        <w:pStyle w:val="ListParagraph"/>
        <w:autoSpaceDE/>
        <w:autoSpaceDN/>
        <w:adjustRightInd/>
        <w:spacing w:after="200"/>
        <w:ind w:left="567"/>
        <w:rPr>
          <w:lang w:val="en-GB"/>
        </w:rPr>
      </w:pPr>
    </w:p>
    <w:p w14:paraId="503A8013" w14:textId="3A9F0990" w:rsidR="003D4C14" w:rsidRDefault="003D4C14" w:rsidP="003D4C14">
      <w:pPr>
        <w:pStyle w:val="ListParagraph"/>
        <w:autoSpaceDE/>
        <w:autoSpaceDN/>
        <w:adjustRightInd/>
        <w:spacing w:after="200"/>
        <w:ind w:left="567"/>
        <w:rPr>
          <w:lang w:val="en-GB"/>
        </w:rPr>
      </w:pPr>
    </w:p>
    <w:p w14:paraId="015C9139" w14:textId="77777777" w:rsidR="008D722D" w:rsidRPr="008D722D" w:rsidRDefault="008D722D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25" w:name="_Toc528237845"/>
      <w:bookmarkStart w:id="26" w:name="_Toc131517495"/>
      <w:proofErr w:type="spellStart"/>
      <w:r w:rsidRPr="008D722D">
        <w:rPr>
          <w:lang w:val="en-GB"/>
        </w:rPr>
        <w:t>Praca</w:t>
      </w:r>
      <w:proofErr w:type="spellEnd"/>
      <w:r w:rsidRPr="008D722D">
        <w:rPr>
          <w:lang w:val="en-GB"/>
        </w:rPr>
        <w:t xml:space="preserve"> w </w:t>
      </w:r>
      <w:proofErr w:type="spellStart"/>
      <w:r w:rsidRPr="008D722D">
        <w:rPr>
          <w:lang w:val="en-GB"/>
        </w:rPr>
        <w:t>trybie</w:t>
      </w:r>
      <w:proofErr w:type="spellEnd"/>
      <w:r w:rsidRPr="008D722D">
        <w:rPr>
          <w:lang w:val="en-GB"/>
        </w:rPr>
        <w:t xml:space="preserve"> </w:t>
      </w:r>
      <w:proofErr w:type="spellStart"/>
      <w:r w:rsidRPr="008D722D">
        <w:rPr>
          <w:lang w:val="en-GB"/>
        </w:rPr>
        <w:t>ręcznym</w:t>
      </w:r>
      <w:bookmarkEnd w:id="25"/>
      <w:bookmarkEnd w:id="26"/>
      <w:proofErr w:type="spellEnd"/>
    </w:p>
    <w:p w14:paraId="2E86D519" w14:textId="6AABA8AD" w:rsidR="008D722D" w:rsidRPr="00A65D4D" w:rsidRDefault="008D722D" w:rsidP="008D722D">
      <w:pPr>
        <w:ind w:firstLine="708"/>
      </w:pPr>
      <w:r w:rsidRPr="00A65D4D">
        <w:t>W trybie pracy ręcznej operator ma możliwość ręcznego przestawi</w:t>
      </w:r>
      <w:r>
        <w:t xml:space="preserve">ania i programowania robotów IRB </w:t>
      </w:r>
      <w:r w:rsidR="00FF2943">
        <w:t>1200</w:t>
      </w:r>
      <w:r w:rsidR="00232879">
        <w:t xml:space="preserve"> i IRB 4600</w:t>
      </w:r>
      <w:r>
        <w:t xml:space="preserve"> </w:t>
      </w:r>
      <w:r w:rsidR="00667103">
        <w:t>za</w:t>
      </w:r>
      <w:r w:rsidRPr="00A65D4D">
        <w:t xml:space="preserve"> pomoc</w:t>
      </w:r>
      <w:r w:rsidR="00667103">
        <w:t>ą</w:t>
      </w:r>
      <w:r w:rsidRPr="00A65D4D">
        <w:t xml:space="preserve"> </w:t>
      </w:r>
      <w:proofErr w:type="spellStart"/>
      <w:r w:rsidRPr="00A65D4D">
        <w:t>jo</w:t>
      </w:r>
      <w:r>
        <w:t>y</w:t>
      </w:r>
      <w:r w:rsidRPr="00A65D4D">
        <w:t>stick’a</w:t>
      </w:r>
      <w:proofErr w:type="spellEnd"/>
      <w:r w:rsidRPr="00A65D4D">
        <w:t xml:space="preserve"> znajdującego się na panelu programowania</w:t>
      </w:r>
      <w:r>
        <w:t xml:space="preserve"> robota (</w:t>
      </w:r>
      <w:r w:rsidR="00FF2943">
        <w:t>F</w:t>
      </w:r>
      <w:r>
        <w:t>lex</w:t>
      </w:r>
      <w:r w:rsidR="00667103">
        <w:t>P</w:t>
      </w:r>
      <w:r>
        <w:t>endan</w:t>
      </w:r>
      <w:r w:rsidR="00FF2943">
        <w:t>t</w:t>
      </w:r>
      <w:r>
        <w:t>).</w:t>
      </w:r>
      <w:r w:rsidR="00667103">
        <w:t xml:space="preserve"> </w:t>
      </w:r>
      <w:r w:rsidRPr="00A65D4D">
        <w:t xml:space="preserve">W celu wykonywania ruchów </w:t>
      </w:r>
      <w:r w:rsidR="00FF2943">
        <w:t xml:space="preserve">robotem </w:t>
      </w:r>
      <w:r w:rsidRPr="00A65D4D">
        <w:t xml:space="preserve">należy </w:t>
      </w:r>
      <w:r w:rsidR="00667103">
        <w:t>aktywować</w:t>
      </w:r>
      <w:r w:rsidRPr="00A65D4D">
        <w:t xml:space="preserve"> układy bezpieczeństwa. </w:t>
      </w:r>
      <w:r>
        <w:t>W tym celu należy nacisnąć przycisk zezwolenia ENABLE</w:t>
      </w:r>
      <w:r w:rsidRPr="00A65D4D">
        <w:t xml:space="preserve"> (</w:t>
      </w:r>
      <w:r>
        <w:t xml:space="preserve">trójpozycyjny </w:t>
      </w:r>
      <w:r w:rsidRPr="00A65D4D">
        <w:t>przycisk na tylnej części panelu programowania).</w:t>
      </w:r>
    </w:p>
    <w:p w14:paraId="05A9E0AD" w14:textId="77777777" w:rsidR="008D722D" w:rsidRDefault="008D722D" w:rsidP="008D722D">
      <w:pPr>
        <w:ind w:firstLine="708"/>
      </w:pPr>
      <w:r w:rsidRPr="0055796D">
        <w:t>Procedura przejścia stanowiska w tryb pracy ręcznej pr</w:t>
      </w:r>
      <w:r>
        <w:t>zedstawiona jest poniżej.</w:t>
      </w:r>
    </w:p>
    <w:p w14:paraId="611CEFFD" w14:textId="7E2B832E" w:rsidR="008D722D" w:rsidRPr="00DE7CF4" w:rsidRDefault="008D722D" w:rsidP="008D722D">
      <w:pPr>
        <w:rPr>
          <w:sz w:val="20"/>
        </w:rPr>
      </w:pPr>
      <w:bookmarkStart w:id="27" w:name="_Toc528137054"/>
      <w:r w:rsidRPr="00DE7CF4">
        <w:rPr>
          <w:sz w:val="20"/>
        </w:rPr>
        <w:t>Tabela 2.</w:t>
      </w:r>
      <w:r w:rsidRPr="00DE7CF4">
        <w:rPr>
          <w:sz w:val="20"/>
        </w:rPr>
        <w:fldChar w:fldCharType="begin"/>
      </w:r>
      <w:r w:rsidRPr="00DE7CF4">
        <w:rPr>
          <w:sz w:val="20"/>
        </w:rPr>
        <w:instrText xml:space="preserve"> SEQ Tabela_2. \* ARABIC </w:instrText>
      </w:r>
      <w:r w:rsidRPr="00DE7CF4">
        <w:rPr>
          <w:sz w:val="20"/>
        </w:rPr>
        <w:fldChar w:fldCharType="separate"/>
      </w:r>
      <w:r>
        <w:rPr>
          <w:noProof/>
          <w:sz w:val="20"/>
        </w:rPr>
        <w:t>5</w:t>
      </w:r>
      <w:r w:rsidRPr="00DE7CF4">
        <w:rPr>
          <w:sz w:val="20"/>
        </w:rPr>
        <w:fldChar w:fldCharType="end"/>
      </w:r>
      <w:r w:rsidRPr="00DE7CF4">
        <w:rPr>
          <w:sz w:val="20"/>
        </w:rPr>
        <w:t xml:space="preserve"> Praca w trybie ręcznym</w:t>
      </w:r>
      <w:bookmarkEnd w:id="27"/>
    </w:p>
    <w:tbl>
      <w:tblPr>
        <w:tblStyle w:val="TabelaABB"/>
        <w:tblW w:w="0" w:type="auto"/>
        <w:tblLook w:val="04A0" w:firstRow="1" w:lastRow="0" w:firstColumn="1" w:lastColumn="0" w:noHBand="0" w:noVBand="1"/>
      </w:tblPr>
      <w:tblGrid>
        <w:gridCol w:w="2759"/>
        <w:gridCol w:w="3398"/>
        <w:gridCol w:w="2924"/>
      </w:tblGrid>
      <w:tr w:rsidR="008D722D" w:rsidRPr="00FF2943" w14:paraId="6B0B912B" w14:textId="77777777" w:rsidTr="006671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20" w:type="dxa"/>
            <w:tcBorders>
              <w:bottom w:val="single" w:sz="8" w:space="0" w:color="auto"/>
            </w:tcBorders>
          </w:tcPr>
          <w:p w14:paraId="2E2F9E05" w14:textId="77777777" w:rsidR="008D722D" w:rsidRPr="00FF2943" w:rsidRDefault="008D722D" w:rsidP="00FF2943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FF2943">
              <w:rPr>
                <w:color w:val="auto"/>
                <w:lang w:val="en-GB"/>
              </w:rPr>
              <w:t>Instrukcja</w:t>
            </w:r>
            <w:proofErr w:type="spellEnd"/>
          </w:p>
        </w:tc>
        <w:tc>
          <w:tcPr>
            <w:tcW w:w="3784" w:type="dxa"/>
            <w:tcBorders>
              <w:bottom w:val="single" w:sz="8" w:space="0" w:color="auto"/>
            </w:tcBorders>
          </w:tcPr>
          <w:p w14:paraId="73CDE8E0" w14:textId="77777777" w:rsidR="008D722D" w:rsidRPr="00FF2943" w:rsidRDefault="008D722D" w:rsidP="00FF2943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FF2943">
              <w:rPr>
                <w:color w:val="auto"/>
                <w:lang w:val="en-GB"/>
              </w:rPr>
              <w:t>Opis</w:t>
            </w:r>
            <w:proofErr w:type="spellEnd"/>
          </w:p>
        </w:tc>
        <w:tc>
          <w:tcPr>
            <w:tcW w:w="2268" w:type="dxa"/>
            <w:tcBorders>
              <w:bottom w:val="single" w:sz="8" w:space="0" w:color="auto"/>
            </w:tcBorders>
          </w:tcPr>
          <w:p w14:paraId="3D6BC905" w14:textId="77777777" w:rsidR="008D722D" w:rsidRPr="00FF2943" w:rsidRDefault="008D722D" w:rsidP="00FF2943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FF2943">
              <w:rPr>
                <w:color w:val="auto"/>
                <w:lang w:val="en-GB"/>
              </w:rPr>
              <w:t>Widok</w:t>
            </w:r>
            <w:proofErr w:type="spellEnd"/>
          </w:p>
        </w:tc>
      </w:tr>
      <w:tr w:rsidR="008D722D" w14:paraId="4E1BD337" w14:textId="77777777" w:rsidTr="006671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35CCFBFC" w14:textId="3E0CB53B" w:rsidR="008D722D" w:rsidRPr="00211119" w:rsidRDefault="008D722D" w:rsidP="00505019">
            <w:pPr>
              <w:spacing w:before="120" w:after="120"/>
              <w:ind w:right="227"/>
            </w:pPr>
            <w:r w:rsidRPr="00211119">
              <w:t xml:space="preserve">Naciśnij przycisk </w:t>
            </w:r>
            <w:r w:rsidR="00667103">
              <w:t>STOP.</w:t>
            </w:r>
          </w:p>
        </w:tc>
        <w:tc>
          <w:tcPr>
            <w:tcW w:w="3784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13EBB29D" w14:textId="412C1924" w:rsidR="008D722D" w:rsidRDefault="008D722D" w:rsidP="00505019">
            <w:pPr>
              <w:spacing w:before="120" w:after="120"/>
            </w:pPr>
            <w:r>
              <w:rPr>
                <w:rFonts w:cs="Arial"/>
                <w:noProof/>
              </w:rPr>
              <w:t>Naciśnij</w:t>
            </w:r>
            <w:r w:rsidRPr="000E5545">
              <w:rPr>
                <w:rFonts w:cs="Arial"/>
                <w:noProof/>
              </w:rPr>
              <w:t xml:space="preserve"> przycisk </w:t>
            </w:r>
            <w:r>
              <w:rPr>
                <w:rFonts w:cs="Arial"/>
                <w:noProof/>
              </w:rPr>
              <w:t xml:space="preserve">STOP </w:t>
            </w:r>
            <w:r w:rsidR="00667103">
              <w:rPr>
                <w:rFonts w:cs="Arial"/>
                <w:noProof/>
              </w:rPr>
              <w:t>na panelu operatorskim stanowiska jeśli stanowisko pracuje w trybie automatycznym</w:t>
            </w:r>
            <w:r>
              <w:rPr>
                <w:rFonts w:cs="Arial"/>
                <w:noProof/>
              </w:rPr>
              <w:t>.</w:t>
            </w:r>
          </w:p>
        </w:tc>
        <w:tc>
          <w:tcPr>
            <w:tcW w:w="2268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4E3D7601" w14:textId="027A8700" w:rsidR="00232879" w:rsidRDefault="00232879" w:rsidP="00505019">
            <w:pPr>
              <w:spacing w:line="360" w:lineRule="auto"/>
              <w:rPr>
                <w:szCs w:val="22"/>
                <w:lang w:eastAsia="en-US"/>
              </w:rPr>
            </w:pPr>
            <w:r w:rsidRPr="00232879">
              <w:rPr>
                <w:szCs w:val="22"/>
                <w:highlight w:val="yellow"/>
                <w:lang w:eastAsia="en-US"/>
              </w:rPr>
              <w:t>Zmienić obrazek</w:t>
            </w:r>
            <w:r>
              <w:rPr>
                <w:szCs w:val="22"/>
                <w:lang w:eastAsia="en-US"/>
              </w:rPr>
              <w:t xml:space="preserve"> </w:t>
            </w:r>
          </w:p>
          <w:p w14:paraId="542FF020" w14:textId="41FAD155" w:rsidR="008D722D" w:rsidRDefault="00667103" w:rsidP="00505019">
            <w:pPr>
              <w:spacing w:line="360" w:lineRule="auto"/>
            </w:pPr>
            <w:r>
              <w:rPr>
                <w:szCs w:val="22"/>
                <w:lang w:eastAsia="en-US"/>
              </w:rPr>
              <w:object w:dxaOrig="2010" w:dyaOrig="450" w14:anchorId="58AB6887">
                <v:shape id="_x0000_i1036" type="#_x0000_t75" style="width:135.4pt;height:29.75pt" o:ole="">
                  <v:imagedata r:id="rId37" o:title=""/>
                </v:shape>
                <o:OLEObject Type="Embed" ProgID="Visio.Drawing.15" ShapeID="_x0000_i1036" DrawAspect="Content" ObjectID="_1742153685" r:id="rId44"/>
              </w:object>
            </w:r>
          </w:p>
        </w:tc>
      </w:tr>
      <w:tr w:rsidR="008D722D" w14:paraId="637738C7" w14:textId="77777777" w:rsidTr="0066710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94"/>
        </w:trPr>
        <w:tc>
          <w:tcPr>
            <w:tcW w:w="3020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1C82CBC9" w14:textId="77777777" w:rsidR="008D722D" w:rsidRPr="00211119" w:rsidRDefault="008D722D" w:rsidP="00505019">
            <w:pPr>
              <w:spacing w:before="120" w:after="120"/>
              <w:ind w:right="227"/>
            </w:pPr>
            <w:r w:rsidRPr="00211119">
              <w:t>Przełącz kluczyk trybu pracy na szafie sterowniczej robota</w:t>
            </w:r>
          </w:p>
        </w:tc>
        <w:tc>
          <w:tcPr>
            <w:tcW w:w="3784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60D09996" w14:textId="77777777" w:rsidR="008D722D" w:rsidRDefault="008D722D" w:rsidP="00505019">
            <w:pPr>
              <w:spacing w:before="120" w:after="120"/>
            </w:pPr>
            <w:r>
              <w:rPr>
                <w:rFonts w:cs="Arial"/>
                <w:noProof/>
              </w:rPr>
              <w:t>Przekręć k</w:t>
            </w:r>
            <w:r w:rsidRPr="00CB58D3">
              <w:rPr>
                <w:rFonts w:cs="Arial"/>
                <w:noProof/>
              </w:rPr>
              <w:t xml:space="preserve">luczyk </w:t>
            </w:r>
            <w:r>
              <w:rPr>
                <w:rFonts w:cs="Arial"/>
                <w:noProof/>
              </w:rPr>
              <w:t>w stacyjce trybu pracy w pozycję środkową – tryb MANUAL.</w:t>
            </w:r>
          </w:p>
        </w:tc>
        <w:tc>
          <w:tcPr>
            <w:tcW w:w="2268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3DA0F8D8" w14:textId="77777777" w:rsidR="008D722D" w:rsidRDefault="008D722D" w:rsidP="00667103">
            <w:pPr>
              <w:spacing w:line="360" w:lineRule="auto"/>
              <w:jc w:val="center"/>
            </w:pPr>
            <w:r w:rsidRPr="00CB58D3">
              <w:rPr>
                <w:szCs w:val="22"/>
                <w:lang w:eastAsia="en-US"/>
              </w:rPr>
              <w:object w:dxaOrig="1290" w:dyaOrig="1275" w14:anchorId="67995B9D">
                <v:shape id="_x0000_i1037" type="#_x0000_t75" style="width:65.75pt;height:65.75pt" o:ole="">
                  <v:imagedata r:id="rId45" o:title=""/>
                </v:shape>
                <o:OLEObject Type="Embed" ProgID="PBrush" ShapeID="_x0000_i1037" DrawAspect="Content" ObjectID="_1742153686" r:id="rId46"/>
              </w:object>
            </w:r>
          </w:p>
        </w:tc>
      </w:tr>
    </w:tbl>
    <w:p w14:paraId="6FCA20FA" w14:textId="77777777" w:rsidR="008D722D" w:rsidRPr="00211119" w:rsidRDefault="008D722D" w:rsidP="008D722D">
      <w:pPr>
        <w:spacing w:before="120" w:line="360" w:lineRule="auto"/>
        <w:ind w:firstLine="708"/>
        <w:rPr>
          <w:b/>
        </w:rPr>
      </w:pPr>
      <w:r w:rsidRPr="00211119">
        <w:t>Aby wrócić do trybu pracy automatycznej należy postępować zgodnie z instrukcjami w punkcie 2.3.1 niniejszej instrukcji</w:t>
      </w:r>
      <w:r w:rsidRPr="00211119">
        <w:rPr>
          <w:b/>
        </w:rPr>
        <w:t>.</w:t>
      </w:r>
    </w:p>
    <w:p w14:paraId="68D9D83B" w14:textId="77FA4EE2" w:rsidR="003D4C14" w:rsidRPr="009C1830" w:rsidRDefault="003D4C14" w:rsidP="003D4C14">
      <w:pPr>
        <w:pStyle w:val="ListParagraph"/>
        <w:autoSpaceDE/>
        <w:autoSpaceDN/>
        <w:adjustRightInd/>
        <w:spacing w:after="200"/>
        <w:ind w:left="567"/>
      </w:pPr>
    </w:p>
    <w:p w14:paraId="546C0EDC" w14:textId="77777777" w:rsidR="00FF2943" w:rsidRPr="00FF2943" w:rsidRDefault="00FF2943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28" w:name="_Toc528237846"/>
      <w:bookmarkStart w:id="29" w:name="_Toc131517496"/>
      <w:proofErr w:type="spellStart"/>
      <w:r w:rsidRPr="00FF2943">
        <w:rPr>
          <w:lang w:val="en-GB"/>
        </w:rPr>
        <w:lastRenderedPageBreak/>
        <w:t>Wskazówki</w:t>
      </w:r>
      <w:proofErr w:type="spellEnd"/>
      <w:r w:rsidRPr="00FF2943">
        <w:rPr>
          <w:lang w:val="en-GB"/>
        </w:rPr>
        <w:t xml:space="preserve"> </w:t>
      </w:r>
      <w:proofErr w:type="spellStart"/>
      <w:r w:rsidRPr="00FF2943">
        <w:rPr>
          <w:lang w:val="en-GB"/>
        </w:rPr>
        <w:t>dla</w:t>
      </w:r>
      <w:proofErr w:type="spellEnd"/>
      <w:r w:rsidRPr="00FF2943">
        <w:rPr>
          <w:lang w:val="en-GB"/>
        </w:rPr>
        <w:t xml:space="preserve"> </w:t>
      </w:r>
      <w:proofErr w:type="spellStart"/>
      <w:r w:rsidRPr="00FF2943">
        <w:rPr>
          <w:lang w:val="en-GB"/>
        </w:rPr>
        <w:t>programisty</w:t>
      </w:r>
      <w:proofErr w:type="spellEnd"/>
      <w:r w:rsidRPr="00FF2943">
        <w:rPr>
          <w:lang w:val="en-GB"/>
        </w:rPr>
        <w:t xml:space="preserve"> </w:t>
      </w:r>
      <w:proofErr w:type="spellStart"/>
      <w:r w:rsidRPr="00FF2943">
        <w:rPr>
          <w:lang w:val="en-GB"/>
        </w:rPr>
        <w:t>robota</w:t>
      </w:r>
      <w:bookmarkEnd w:id="28"/>
      <w:bookmarkEnd w:id="29"/>
      <w:proofErr w:type="spellEnd"/>
    </w:p>
    <w:p w14:paraId="5082F6BF" w14:textId="77777777" w:rsidR="00FF2943" w:rsidRPr="00FF2943" w:rsidRDefault="00FF2943">
      <w:pPr>
        <w:pStyle w:val="Heading2"/>
        <w:numPr>
          <w:ilvl w:val="2"/>
          <w:numId w:val="1"/>
        </w:numPr>
        <w:ind w:left="1224" w:hanging="504"/>
        <w:rPr>
          <w:lang w:val="en-GB"/>
        </w:rPr>
      </w:pPr>
      <w:bookmarkStart w:id="30" w:name="_Toc528237847"/>
      <w:bookmarkStart w:id="31" w:name="_Toc131517497"/>
      <w:proofErr w:type="spellStart"/>
      <w:r w:rsidRPr="00FF2943">
        <w:rPr>
          <w:lang w:val="en-GB"/>
        </w:rPr>
        <w:t>Modyfikacja</w:t>
      </w:r>
      <w:proofErr w:type="spellEnd"/>
      <w:r w:rsidRPr="00FF2943">
        <w:rPr>
          <w:lang w:val="en-GB"/>
        </w:rPr>
        <w:t xml:space="preserve"> </w:t>
      </w:r>
      <w:proofErr w:type="spellStart"/>
      <w:r w:rsidRPr="00FF2943">
        <w:rPr>
          <w:lang w:val="en-GB"/>
        </w:rPr>
        <w:t>położenia</w:t>
      </w:r>
      <w:proofErr w:type="spellEnd"/>
      <w:r w:rsidRPr="00FF2943">
        <w:rPr>
          <w:lang w:val="en-GB"/>
        </w:rPr>
        <w:t xml:space="preserve"> </w:t>
      </w:r>
      <w:proofErr w:type="spellStart"/>
      <w:r w:rsidRPr="00FF2943">
        <w:rPr>
          <w:lang w:val="en-GB"/>
        </w:rPr>
        <w:t>punktu</w:t>
      </w:r>
      <w:bookmarkEnd w:id="30"/>
      <w:bookmarkEnd w:id="31"/>
      <w:proofErr w:type="spellEnd"/>
    </w:p>
    <w:p w14:paraId="4B40DBA5" w14:textId="77777777" w:rsidR="00FF2943" w:rsidRPr="00196163" w:rsidRDefault="00FF2943" w:rsidP="00FF2943">
      <w:r w:rsidRPr="00196163">
        <w:t>W celu zmodyfikowania zaprogramowanego punktu należ</w:t>
      </w:r>
      <w:r>
        <w:t>y:</w:t>
      </w:r>
    </w:p>
    <w:p w14:paraId="1237361D" w14:textId="5ECE691E" w:rsidR="00FF2943" w:rsidRPr="00EE3FD8" w:rsidRDefault="00FF2943" w:rsidP="00FF2943">
      <w:pPr>
        <w:rPr>
          <w:sz w:val="20"/>
        </w:rPr>
      </w:pPr>
      <w:bookmarkStart w:id="32" w:name="_Toc528137055"/>
      <w:r w:rsidRPr="00EE3FD8">
        <w:rPr>
          <w:sz w:val="20"/>
        </w:rPr>
        <w:t>Tabela 2.</w:t>
      </w:r>
      <w:r w:rsidRPr="00EE3FD8">
        <w:rPr>
          <w:sz w:val="20"/>
        </w:rPr>
        <w:fldChar w:fldCharType="begin"/>
      </w:r>
      <w:r w:rsidRPr="00EE3FD8">
        <w:rPr>
          <w:sz w:val="20"/>
        </w:rPr>
        <w:instrText xml:space="preserve"> SEQ Tabela_2. \* ARABIC </w:instrText>
      </w:r>
      <w:r w:rsidRPr="00EE3FD8">
        <w:rPr>
          <w:sz w:val="20"/>
        </w:rPr>
        <w:fldChar w:fldCharType="separate"/>
      </w:r>
      <w:r>
        <w:rPr>
          <w:noProof/>
          <w:sz w:val="20"/>
        </w:rPr>
        <w:t>6</w:t>
      </w:r>
      <w:r w:rsidRPr="00EE3FD8">
        <w:rPr>
          <w:sz w:val="20"/>
        </w:rPr>
        <w:fldChar w:fldCharType="end"/>
      </w:r>
      <w:r w:rsidRPr="00EE3FD8">
        <w:rPr>
          <w:sz w:val="20"/>
        </w:rPr>
        <w:t xml:space="preserve"> Modyfikacja położenia punktu</w:t>
      </w:r>
      <w:bookmarkEnd w:id="32"/>
    </w:p>
    <w:tbl>
      <w:tblPr>
        <w:tblStyle w:val="TabelaABB"/>
        <w:tblW w:w="0" w:type="auto"/>
        <w:tblLook w:val="04A0" w:firstRow="1" w:lastRow="0" w:firstColumn="1" w:lastColumn="0" w:noHBand="0" w:noVBand="1"/>
      </w:tblPr>
      <w:tblGrid>
        <w:gridCol w:w="4111"/>
        <w:gridCol w:w="4951"/>
      </w:tblGrid>
      <w:tr w:rsidR="00FF2943" w:rsidRPr="00FF2943" w14:paraId="222DFDE6" w14:textId="77777777" w:rsidTr="00505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111" w:type="dxa"/>
            <w:tcBorders>
              <w:bottom w:val="single" w:sz="8" w:space="0" w:color="auto"/>
            </w:tcBorders>
          </w:tcPr>
          <w:p w14:paraId="6B23C2F6" w14:textId="77777777" w:rsidR="00FF2943" w:rsidRPr="00FF2943" w:rsidRDefault="00FF2943" w:rsidP="00FF2943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FF2943">
              <w:rPr>
                <w:color w:val="auto"/>
                <w:lang w:val="en-GB"/>
              </w:rPr>
              <w:t>Instrukcja</w:t>
            </w:r>
            <w:proofErr w:type="spellEnd"/>
          </w:p>
        </w:tc>
        <w:tc>
          <w:tcPr>
            <w:tcW w:w="4951" w:type="dxa"/>
            <w:tcBorders>
              <w:bottom w:val="single" w:sz="8" w:space="0" w:color="auto"/>
            </w:tcBorders>
          </w:tcPr>
          <w:p w14:paraId="55FB3BB2" w14:textId="77777777" w:rsidR="00FF2943" w:rsidRPr="00FF2943" w:rsidRDefault="00FF2943" w:rsidP="00FF2943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FF2943">
              <w:rPr>
                <w:color w:val="auto"/>
                <w:lang w:val="en-GB"/>
              </w:rPr>
              <w:t>Widok</w:t>
            </w:r>
            <w:proofErr w:type="spellEnd"/>
          </w:p>
        </w:tc>
      </w:tr>
      <w:tr w:rsidR="00FF2943" w14:paraId="3F95E5D4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111" w:type="dxa"/>
            <w:tcBorders>
              <w:top w:val="single" w:sz="8" w:space="0" w:color="auto"/>
              <w:bottom w:val="single" w:sz="8" w:space="0" w:color="BFBFBF" w:themeColor="background1" w:themeShade="BF"/>
            </w:tcBorders>
          </w:tcPr>
          <w:p w14:paraId="5972190D" w14:textId="77777777" w:rsidR="00FF2943" w:rsidRDefault="00FF2943" w:rsidP="00505019">
            <w:pPr>
              <w:spacing w:before="120" w:after="120"/>
            </w:pPr>
            <w:r>
              <w:t>Przekręć</w:t>
            </w:r>
            <w:r w:rsidRPr="00141CBF">
              <w:t xml:space="preserve"> klucz</w:t>
            </w:r>
            <w:r>
              <w:t xml:space="preserve">yk wyboru trybu pracy w pozycję </w:t>
            </w:r>
            <w:r w:rsidRPr="00141CBF">
              <w:rPr>
                <w:b/>
              </w:rPr>
              <w:t>RĘCZNY</w:t>
            </w:r>
            <w:r>
              <w:rPr>
                <w:b/>
              </w:rPr>
              <w:t xml:space="preserve"> </w:t>
            </w:r>
            <w:r w:rsidRPr="00E5377B">
              <w:t>– jeżeli był w trybie automatycznym</w:t>
            </w:r>
          </w:p>
        </w:tc>
        <w:tc>
          <w:tcPr>
            <w:tcW w:w="4951" w:type="dxa"/>
            <w:tcBorders>
              <w:top w:val="single" w:sz="8" w:space="0" w:color="auto"/>
              <w:bottom w:val="single" w:sz="8" w:space="0" w:color="BFBFBF" w:themeColor="background1" w:themeShade="BF"/>
            </w:tcBorders>
            <w:vAlign w:val="center"/>
          </w:tcPr>
          <w:p w14:paraId="0937DFEB" w14:textId="77777777" w:rsidR="00FF2943" w:rsidRDefault="00FF2943" w:rsidP="00505019">
            <w:pPr>
              <w:spacing w:before="120" w:after="120"/>
            </w:pPr>
            <w:r w:rsidRPr="00141CBF">
              <w:rPr>
                <w:szCs w:val="22"/>
                <w:lang w:eastAsia="en-US"/>
              </w:rPr>
              <w:object w:dxaOrig="1260" w:dyaOrig="1380" w14:anchorId="1468D193">
                <v:shape id="_x0000_i1038" type="#_x0000_t75" style="width:65.75pt;height:1in" o:ole="">
                  <v:imagedata r:id="rId47" o:title=""/>
                </v:shape>
                <o:OLEObject Type="Embed" ProgID="PBrush" ShapeID="_x0000_i1038" DrawAspect="Content" ObjectID="_1742153687" r:id="rId48"/>
              </w:object>
            </w:r>
          </w:p>
        </w:tc>
      </w:tr>
      <w:tr w:rsidR="00FF2943" w14:paraId="24EA5913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11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49EDD57" w14:textId="77777777" w:rsidR="00FF2943" w:rsidRPr="00E5377B" w:rsidRDefault="00FF2943" w:rsidP="00505019">
            <w:pPr>
              <w:spacing w:before="120" w:after="120"/>
            </w:pPr>
            <w:r w:rsidRPr="00BE0D63">
              <w:t xml:space="preserve">Wybierz </w:t>
            </w:r>
            <w:r w:rsidRPr="00BE0D63">
              <w:rPr>
                <w:b/>
              </w:rPr>
              <w:t>Usuwanie błędów</w:t>
            </w:r>
          </w:p>
          <w:p w14:paraId="0D9E3EF5" w14:textId="77777777" w:rsidR="00FF2943" w:rsidRPr="00141CBF" w:rsidRDefault="00FF2943" w:rsidP="00505019">
            <w:pPr>
              <w:spacing w:before="120" w:after="120"/>
              <w:rPr>
                <w:sz w:val="20"/>
              </w:rPr>
            </w:pPr>
          </w:p>
          <w:p w14:paraId="0AE1E34C" w14:textId="77777777" w:rsidR="00FF2943" w:rsidRPr="00141CBF" w:rsidRDefault="00FF2943" w:rsidP="00505019">
            <w:pPr>
              <w:spacing w:before="120" w:after="120"/>
              <w:rPr>
                <w:sz w:val="20"/>
              </w:rPr>
            </w:pPr>
          </w:p>
          <w:p w14:paraId="16D9871F" w14:textId="77777777" w:rsidR="00FF2943" w:rsidRPr="00141CBF" w:rsidRDefault="00FF2943" w:rsidP="00505019">
            <w:pPr>
              <w:spacing w:before="120" w:after="120"/>
              <w:rPr>
                <w:sz w:val="20"/>
              </w:rPr>
            </w:pPr>
          </w:p>
          <w:p w14:paraId="32215FB1" w14:textId="77777777" w:rsidR="00FF2943" w:rsidRPr="00141CBF" w:rsidRDefault="00FF2943" w:rsidP="00505019">
            <w:pPr>
              <w:spacing w:before="120" w:after="120"/>
              <w:rPr>
                <w:sz w:val="20"/>
              </w:rPr>
            </w:pPr>
          </w:p>
          <w:p w14:paraId="4560E251" w14:textId="77777777" w:rsidR="00FF2943" w:rsidRPr="00141CBF" w:rsidRDefault="00FF2943" w:rsidP="00505019">
            <w:pPr>
              <w:spacing w:before="120" w:after="120"/>
              <w:rPr>
                <w:sz w:val="20"/>
              </w:rPr>
            </w:pPr>
          </w:p>
          <w:p w14:paraId="30D70F2C" w14:textId="77777777" w:rsidR="00FF2943" w:rsidRDefault="00FF2943" w:rsidP="00505019">
            <w:pPr>
              <w:spacing w:before="120" w:after="120"/>
            </w:pPr>
          </w:p>
        </w:tc>
        <w:tc>
          <w:tcPr>
            <w:tcW w:w="495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456DEB58" w14:textId="77777777" w:rsidR="00FF2943" w:rsidRDefault="00FF2943" w:rsidP="00505019">
            <w:pPr>
              <w:spacing w:before="120" w:after="12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490CC4ED" wp14:editId="09EB96F6">
                      <wp:simplePos x="0" y="0"/>
                      <wp:positionH relativeFrom="column">
                        <wp:posOffset>1021715</wp:posOffset>
                      </wp:positionH>
                      <wp:positionV relativeFrom="paragraph">
                        <wp:posOffset>1582843</wp:posOffset>
                      </wp:positionV>
                      <wp:extent cx="381000" cy="222739"/>
                      <wp:effectExtent l="0" t="0" r="19050" b="25400"/>
                      <wp:wrapNone/>
                      <wp:docPr id="227" name="Elipsa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22273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5B36761" id="Elipsa 227" o:spid="_x0000_s1026" style="position:absolute;margin-left:80.45pt;margin-top:124.65pt;width:30pt;height:17.5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" filled="f" strokecolor="black [3200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0B0D32" wp14:editId="790608FC">
                  <wp:extent cx="2532367" cy="1892410"/>
                  <wp:effectExtent l="0" t="0" r="1905" b="0"/>
                  <wp:docPr id="47985" name="Picture 54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85" name="Picture 54" descr="Obraz zawierający tekst&#10;&#10;Opis wygenerowany automatycznie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508" cy="189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943" w14:paraId="2C64D407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11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4D67FA07" w14:textId="77777777" w:rsidR="00FF2943" w:rsidRDefault="00FF2943" w:rsidP="00505019">
            <w:pPr>
              <w:spacing w:before="120" w:after="120"/>
              <w:rPr>
                <w:b/>
                <w:sz w:val="20"/>
              </w:rPr>
            </w:pPr>
          </w:p>
          <w:p w14:paraId="28EFCD5D" w14:textId="77777777" w:rsidR="00FF2943" w:rsidRDefault="00FF2943" w:rsidP="00505019">
            <w:pPr>
              <w:spacing w:before="120" w:after="120"/>
              <w:rPr>
                <w:b/>
                <w:sz w:val="20"/>
              </w:rPr>
            </w:pPr>
          </w:p>
          <w:p w14:paraId="12A63511" w14:textId="77777777" w:rsidR="00FF2943" w:rsidRPr="009567B1" w:rsidRDefault="00FF2943" w:rsidP="00505019">
            <w:pPr>
              <w:spacing w:before="120" w:after="120"/>
            </w:pPr>
            <w:r w:rsidRPr="009567B1">
              <w:t>Wybierz sterowanie właściwym robotem</w:t>
            </w:r>
          </w:p>
          <w:p w14:paraId="0D4E7D35" w14:textId="77777777" w:rsidR="00FF2943" w:rsidRDefault="00FF2943" w:rsidP="00505019">
            <w:pPr>
              <w:spacing w:before="120" w:after="120"/>
            </w:pPr>
          </w:p>
        </w:tc>
        <w:tc>
          <w:tcPr>
            <w:tcW w:w="495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17261E4B" w14:textId="77777777" w:rsidR="00FF2943" w:rsidRDefault="00FF2943" w:rsidP="00232879">
            <w:pPr>
              <w:spacing w:before="120" w:after="120"/>
              <w:ind w:right="58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779392DF" wp14:editId="7376616E">
                      <wp:simplePos x="0" y="0"/>
                      <wp:positionH relativeFrom="column">
                        <wp:posOffset>2124075</wp:posOffset>
                      </wp:positionH>
                      <wp:positionV relativeFrom="paragraph">
                        <wp:posOffset>254000</wp:posOffset>
                      </wp:positionV>
                      <wp:extent cx="381000" cy="228600"/>
                      <wp:effectExtent l="0" t="0" r="19050" b="19050"/>
                      <wp:wrapNone/>
                      <wp:docPr id="228" name="Elipsa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2286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573EEBB" id="Elipsa 228" o:spid="_x0000_s1026" style="position:absolute;margin-left:167.25pt;margin-top:20pt;width:30pt;height:1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" filled="f" strokecolor="black [3200]" strokeweight="1pt">
                      <v:stroke joinstyle="miter"/>
                    </v:oval>
                  </w:pict>
                </mc:Fallback>
              </mc:AlternateContent>
            </w:r>
            <w:r w:rsidRPr="00141CBF">
              <w:rPr>
                <w:szCs w:val="22"/>
                <w:lang w:eastAsia="en-US"/>
              </w:rPr>
              <w:object w:dxaOrig="9585" w:dyaOrig="7140" w14:anchorId="143C9E37">
                <v:shape id="_x0000_i1039" type="#_x0000_t75" style="width:193.3pt;height:2in" o:ole="">
                  <v:imagedata r:id="rId50" o:title=""/>
                </v:shape>
                <o:OLEObject Type="Embed" ProgID="PBrush" ShapeID="_x0000_i1039" DrawAspect="Content" ObjectID="_1742153688" r:id="rId51"/>
              </w:object>
            </w:r>
          </w:p>
        </w:tc>
      </w:tr>
      <w:tr w:rsidR="00FF2943" w14:paraId="0EE2960E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11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326CD89" w14:textId="77777777" w:rsidR="00FF2943" w:rsidRPr="009567B1" w:rsidRDefault="00FF2943" w:rsidP="00505019">
            <w:pPr>
              <w:spacing w:before="120" w:after="120"/>
            </w:pPr>
            <w:r w:rsidRPr="009567B1">
              <w:lastRenderedPageBreak/>
              <w:t>Wybierz np.:</w:t>
            </w:r>
          </w:p>
          <w:p w14:paraId="72A7D510" w14:textId="5E9C0F73" w:rsidR="00FF2943" w:rsidRPr="009567B1" w:rsidRDefault="00FF2943">
            <w:pPr>
              <w:pStyle w:val="ListParagraph"/>
              <w:numPr>
                <w:ilvl w:val="0"/>
                <w:numId w:val="3"/>
              </w:numPr>
              <w:spacing w:before="120" w:after="12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Narzdzie</w:t>
            </w:r>
            <w:proofErr w:type="spellEnd"/>
            <w:r>
              <w:rPr>
                <w:lang w:val="en-US"/>
              </w:rPr>
              <w:t>:</w:t>
            </w:r>
            <w:r w:rsidRPr="009567B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tool0</w:t>
            </w:r>
          </w:p>
          <w:p w14:paraId="2BA5ADEA" w14:textId="4F94AD67" w:rsidR="00FF2943" w:rsidRPr="009567B1" w:rsidRDefault="00FF2943">
            <w:pPr>
              <w:pStyle w:val="ListParagraph"/>
              <w:numPr>
                <w:ilvl w:val="0"/>
                <w:numId w:val="3"/>
              </w:numPr>
              <w:spacing w:before="120" w:after="12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Układ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obiektu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roboczego</w:t>
            </w:r>
            <w:proofErr w:type="spellEnd"/>
            <w:r w:rsidRPr="009567B1">
              <w:rPr>
                <w:lang w:val="en-US"/>
              </w:rPr>
              <w:t>:</w:t>
            </w:r>
            <w:r>
              <w:rPr>
                <w:lang w:val="en-US"/>
              </w:rPr>
              <w:t xml:space="preserve"> wobj0</w:t>
            </w:r>
          </w:p>
          <w:p w14:paraId="0E0DC174" w14:textId="3A95A878" w:rsidR="00FF2943" w:rsidRPr="009C1830" w:rsidRDefault="00FF2943">
            <w:pPr>
              <w:pStyle w:val="ListParagraph"/>
              <w:numPr>
                <w:ilvl w:val="0"/>
                <w:numId w:val="3"/>
              </w:numPr>
              <w:spacing w:before="120" w:after="120"/>
            </w:pPr>
            <w:r w:rsidRPr="009C1830">
              <w:t>Układ w którym chcesz sterować robotem: użytkownika</w:t>
            </w:r>
          </w:p>
          <w:p w14:paraId="40C331A4" w14:textId="7DF7BDC2" w:rsidR="00FF2943" w:rsidRPr="009567B1" w:rsidRDefault="00FF2943">
            <w:pPr>
              <w:pStyle w:val="ListParagraph"/>
              <w:numPr>
                <w:ilvl w:val="0"/>
                <w:numId w:val="3"/>
              </w:numPr>
              <w:spacing w:before="120" w:after="12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Tryb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ruchu</w:t>
            </w:r>
            <w:proofErr w:type="spellEnd"/>
            <w:r w:rsidRPr="00FF2943">
              <w:rPr>
                <w:lang w:val="en-US"/>
              </w:rPr>
              <w:t xml:space="preserve">: </w:t>
            </w:r>
            <w:proofErr w:type="spellStart"/>
            <w:r w:rsidRPr="00FF2943">
              <w:rPr>
                <w:lang w:val="en-US"/>
              </w:rPr>
              <w:t>liniowo</w:t>
            </w:r>
            <w:proofErr w:type="spellEnd"/>
          </w:p>
          <w:p w14:paraId="1B544AC1" w14:textId="77777777" w:rsidR="00FF2943" w:rsidRPr="009567B1" w:rsidRDefault="00FF2943" w:rsidP="00505019">
            <w:pPr>
              <w:spacing w:before="120" w:after="120"/>
              <w:rPr>
                <w:lang w:val="en-US"/>
              </w:rPr>
            </w:pPr>
          </w:p>
        </w:tc>
        <w:tc>
          <w:tcPr>
            <w:tcW w:w="495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0BC4905A" w14:textId="77777777" w:rsidR="00FF2943" w:rsidRDefault="00FF2943" w:rsidP="00505019">
            <w:pPr>
              <w:spacing w:before="120" w:after="120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6480" behindDoc="0" locked="0" layoutInCell="1" allowOverlap="1" wp14:anchorId="1F84B2DF" wp14:editId="40CEDCDE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610235</wp:posOffset>
                      </wp:positionV>
                      <wp:extent cx="295275" cy="264160"/>
                      <wp:effectExtent l="0" t="0" r="0" b="2540"/>
                      <wp:wrapNone/>
                      <wp:docPr id="217" name="Pole tekstow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5835" cy="26445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532E55F" w14:textId="77777777" w:rsidR="00FF2943" w:rsidRPr="00EE3FD8" w:rsidRDefault="00FF2943" w:rsidP="00FF2943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EE3FD8">
                                    <w:rPr>
                                      <w:sz w:val="20"/>
                                    </w:rPr>
                                    <w:t>1.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F84B2D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Pole tekstowe 2" o:spid="_x0000_s1026" type="#_x0000_t202" style="position:absolute;left:0;text-align:left;margin-left:4.35pt;margin-top:48.05pt;width:23.25pt;height:20.8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" filled="f" stroked="f">
                      <v:textbox>
                        <w:txbxContent>
                          <w:p w14:paraId="6532E55F" w14:textId="77777777" w:rsidR="00FF2943" w:rsidRPr="00EE3FD8" w:rsidRDefault="00FF2943" w:rsidP="00FF2943">
                            <w:pPr>
                              <w:rPr>
                                <w:sz w:val="20"/>
                              </w:rPr>
                            </w:pPr>
                            <w:r w:rsidRPr="00EE3FD8">
                              <w:rPr>
                                <w:sz w:val="20"/>
                              </w:rPr>
                              <w:t>1.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7504" behindDoc="0" locked="0" layoutInCell="1" allowOverlap="1" wp14:anchorId="5AFC11E7" wp14:editId="1347C248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775970</wp:posOffset>
                      </wp:positionV>
                      <wp:extent cx="295275" cy="264160"/>
                      <wp:effectExtent l="0" t="0" r="0" b="2540"/>
                      <wp:wrapNone/>
                      <wp:docPr id="230" name="Pole tekstow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5835" cy="26445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1523EC8" w14:textId="77777777" w:rsidR="00FF2943" w:rsidRPr="00EE3FD8" w:rsidRDefault="00FF2943" w:rsidP="00FF2943">
                                  <w:pPr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</w:t>
                                  </w:r>
                                  <w:r w:rsidRPr="00EE3FD8">
                                    <w:rPr>
                                      <w:sz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FC11E7" id="_x0000_s1027" type="#_x0000_t202" style="position:absolute;left:0;text-align:left;margin-left:3.3pt;margin-top:61.1pt;width:23.25pt;height:20.8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" filled="f" stroked="f">
                      <v:textbox>
                        <w:txbxContent>
                          <w:p w14:paraId="61523EC8" w14:textId="77777777" w:rsidR="00FF2943" w:rsidRPr="00EE3FD8" w:rsidRDefault="00FF2943" w:rsidP="00FF2943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</w:t>
                            </w:r>
                            <w:r w:rsidRPr="00EE3FD8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8528" behindDoc="0" locked="0" layoutInCell="1" allowOverlap="1" wp14:anchorId="42F50532" wp14:editId="4CD51C1D">
                      <wp:simplePos x="0" y="0"/>
                      <wp:positionH relativeFrom="column">
                        <wp:posOffset>889000</wp:posOffset>
                      </wp:positionH>
                      <wp:positionV relativeFrom="paragraph">
                        <wp:posOffset>1027430</wp:posOffset>
                      </wp:positionV>
                      <wp:extent cx="295275" cy="264160"/>
                      <wp:effectExtent l="0" t="0" r="0" b="2540"/>
                      <wp:wrapNone/>
                      <wp:docPr id="231" name="Pole tekstow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5835" cy="26445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15BC15" w14:textId="77777777" w:rsidR="00FF2943" w:rsidRPr="00EE3FD8" w:rsidRDefault="00FF2943" w:rsidP="00FF2943">
                                  <w:pPr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3</w:t>
                                  </w:r>
                                  <w:r w:rsidRPr="00EE3FD8">
                                    <w:rPr>
                                      <w:sz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F50532" id="_x0000_s1028" type="#_x0000_t202" style="position:absolute;left:0;text-align:left;margin-left:70pt;margin-top:80.9pt;width:23.25pt;height:20.8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" filled="f" stroked="f">
                      <v:textbox>
                        <w:txbxContent>
                          <w:p w14:paraId="3A15BC15" w14:textId="77777777" w:rsidR="00FF2943" w:rsidRPr="00EE3FD8" w:rsidRDefault="00FF2943" w:rsidP="00FF2943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3</w:t>
                            </w:r>
                            <w:r w:rsidRPr="00EE3FD8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26A47348" wp14:editId="0DE75678">
                      <wp:simplePos x="0" y="0"/>
                      <wp:positionH relativeFrom="column">
                        <wp:posOffset>1120140</wp:posOffset>
                      </wp:positionH>
                      <wp:positionV relativeFrom="paragraph">
                        <wp:posOffset>1143635</wp:posOffset>
                      </wp:positionV>
                      <wp:extent cx="788670" cy="0"/>
                      <wp:effectExtent l="0" t="76200" r="11430" b="95250"/>
                      <wp:wrapNone/>
                      <wp:docPr id="233" name="Łącznik prosty ze strzałką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867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93E38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Łącznik prosty ze strzałką 233" o:spid="_x0000_s1026" type="#_x0000_t32" style="position:absolute;margin-left:88.2pt;margin-top:90.05pt;width:62.1pt;height:0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9552" behindDoc="0" locked="0" layoutInCell="1" allowOverlap="1" wp14:anchorId="7EECEDBE" wp14:editId="62697C0C">
                      <wp:simplePos x="0" y="0"/>
                      <wp:positionH relativeFrom="column">
                        <wp:posOffset>890270</wp:posOffset>
                      </wp:positionH>
                      <wp:positionV relativeFrom="paragraph">
                        <wp:posOffset>1275715</wp:posOffset>
                      </wp:positionV>
                      <wp:extent cx="335915" cy="264160"/>
                      <wp:effectExtent l="0" t="0" r="0" b="2540"/>
                      <wp:wrapNone/>
                      <wp:docPr id="232" name="Pole tekstow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6176" cy="2641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4ED025" w14:textId="77777777" w:rsidR="00FF2943" w:rsidRPr="00EE3FD8" w:rsidRDefault="00FF2943" w:rsidP="00FF2943">
                                  <w:pPr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4</w:t>
                                  </w:r>
                                  <w:r w:rsidRPr="00EE3FD8">
                                    <w:rPr>
                                      <w:sz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ECEDBE" id="_x0000_s1029" type="#_x0000_t202" style="position:absolute;left:0;text-align:left;margin-left:70.1pt;margin-top:100.45pt;width:26.45pt;height:20.8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" filled="f" stroked="f">
                      <v:textbox>
                        <w:txbxContent>
                          <w:p w14:paraId="3A4ED025" w14:textId="77777777" w:rsidR="00FF2943" w:rsidRPr="00EE3FD8" w:rsidRDefault="00FF2943" w:rsidP="00FF2943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4</w:t>
                            </w:r>
                            <w:r w:rsidRPr="00EE3FD8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03C8B31A" wp14:editId="458B9EA6">
                      <wp:simplePos x="0" y="0"/>
                      <wp:positionH relativeFrom="column">
                        <wp:posOffset>1108075</wp:posOffset>
                      </wp:positionH>
                      <wp:positionV relativeFrom="paragraph">
                        <wp:posOffset>1394460</wp:posOffset>
                      </wp:positionV>
                      <wp:extent cx="551180" cy="4445"/>
                      <wp:effectExtent l="0" t="57150" r="39370" b="90805"/>
                      <wp:wrapNone/>
                      <wp:docPr id="234" name="Łącznik prosty ze strzałką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1180" cy="444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C7B3BC" id="Łącznik prosty ze strzałką 234" o:spid="_x0000_s1026" type="#_x0000_t32" style="position:absolute;margin-left:87.25pt;margin-top:109.8pt;width:43.4pt;height: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szCs w:val="22"/>
                <w:lang w:eastAsia="en-US"/>
              </w:rPr>
              <w:object w:dxaOrig="9660" w:dyaOrig="7260" w14:anchorId="748E6517">
                <v:shape id="_x0000_i1040" type="#_x0000_t75" style="width:194.85pt;height:2in" o:ole="">
                  <v:imagedata r:id="rId52" o:title=""/>
                </v:shape>
                <o:OLEObject Type="Embed" ProgID="PBrush" ShapeID="_x0000_i1040" DrawAspect="Content" ObjectID="_1742153689" r:id="rId53"/>
              </w:object>
            </w:r>
          </w:p>
        </w:tc>
      </w:tr>
      <w:tr w:rsidR="00FF2943" w14:paraId="33C64E5E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11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5A343E5" w14:textId="77777777" w:rsidR="00FF2943" w:rsidRPr="009567B1" w:rsidRDefault="00FF2943" w:rsidP="00505019">
            <w:pPr>
              <w:spacing w:before="120" w:after="120"/>
            </w:pPr>
            <w:r w:rsidRPr="009567B1">
              <w:t xml:space="preserve">Dojedź do punktu, który chcemy zmodyfikować </w:t>
            </w:r>
          </w:p>
          <w:p w14:paraId="03707380" w14:textId="77777777" w:rsidR="00FF2943" w:rsidRPr="009567B1" w:rsidRDefault="00FF2943" w:rsidP="00505019">
            <w:pPr>
              <w:spacing w:before="120" w:after="120"/>
            </w:pPr>
            <w:r w:rsidRPr="009567B1">
              <w:rPr>
                <w:b/>
              </w:rPr>
              <w:t>Metodą – INSTRUKCJA PO INSTRUKCJI</w:t>
            </w:r>
          </w:p>
        </w:tc>
        <w:tc>
          <w:tcPr>
            <w:tcW w:w="495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0C0B97AC" w14:textId="77777777" w:rsidR="00FF2943" w:rsidRDefault="00FF2943" w:rsidP="00505019">
            <w:pPr>
              <w:spacing w:before="120" w:after="120"/>
            </w:pPr>
            <w:r w:rsidRPr="00141CBF">
              <w:rPr>
                <w:szCs w:val="22"/>
                <w:lang w:eastAsia="en-US"/>
              </w:rPr>
              <w:object w:dxaOrig="1530" w:dyaOrig="1500" w14:anchorId="15C91DA4">
                <v:shape id="_x0000_i1041" type="#_x0000_t75" style="width:65.75pt;height:65.75pt" o:ole="">
                  <v:imagedata r:id="rId54" o:title=""/>
                </v:shape>
                <o:OLEObject Type="Embed" ProgID="PBrush" ShapeID="_x0000_i1041" DrawAspect="Content" ObjectID="_1742153690" r:id="rId55"/>
              </w:object>
            </w:r>
          </w:p>
        </w:tc>
      </w:tr>
      <w:tr w:rsidR="00FF2943" w14:paraId="37F38290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411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59B93E6B" w14:textId="0A65C9B6" w:rsidR="00FF2943" w:rsidRPr="009567B1" w:rsidRDefault="00FF2943" w:rsidP="00505019">
            <w:pPr>
              <w:spacing w:before="120" w:after="120"/>
            </w:pPr>
            <w:r w:rsidRPr="009567B1">
              <w:t>Wybierz r</w:t>
            </w:r>
            <w:r w:rsidRPr="009567B1">
              <w:rPr>
                <w:noProof/>
              </w:rPr>
              <w:t xml:space="preserve">uch przyrostowy np. Średni, aby precyzyjnie </w:t>
            </w:r>
            <w:r w:rsidR="009E2EAE">
              <w:rPr>
                <w:noProof/>
              </w:rPr>
              <w:t>ustawić n</w:t>
            </w:r>
            <w:r w:rsidRPr="009567B1">
              <w:rPr>
                <w:noProof/>
              </w:rPr>
              <w:t>arzędzie robota</w:t>
            </w:r>
            <w:r w:rsidR="009E2EAE">
              <w:rPr>
                <w:noProof/>
              </w:rPr>
              <w:t xml:space="preserve"> w nowym punkcie.</w:t>
            </w:r>
          </w:p>
        </w:tc>
        <w:tc>
          <w:tcPr>
            <w:tcW w:w="4951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29C79A5" w14:textId="77777777" w:rsidR="00FF2943" w:rsidRDefault="00FF2943" w:rsidP="00505019">
            <w:pPr>
              <w:spacing w:before="120" w:after="12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1852149C" wp14:editId="1FED5108">
                      <wp:simplePos x="0" y="0"/>
                      <wp:positionH relativeFrom="column">
                        <wp:posOffset>1607185</wp:posOffset>
                      </wp:positionH>
                      <wp:positionV relativeFrom="paragraph">
                        <wp:posOffset>855980</wp:posOffset>
                      </wp:positionV>
                      <wp:extent cx="252047" cy="252047"/>
                      <wp:effectExtent l="0" t="0" r="15240" b="15240"/>
                      <wp:wrapNone/>
                      <wp:docPr id="235" name="Elipsa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047" cy="252047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7CFC5F" id="Elipsa 235" o:spid="_x0000_s1026" style="position:absolute;margin-left:126.55pt;margin-top:67.4pt;width:19.85pt;height:19.8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" filled="f" strokecolor="black [3200]" strokeweight="1pt">
                      <v:stroke joinstyle="miter"/>
                    </v:oval>
                  </w:pict>
                </mc:Fallback>
              </mc:AlternateContent>
            </w:r>
            <w:r>
              <w:rPr>
                <w:szCs w:val="22"/>
                <w:lang w:eastAsia="en-US"/>
              </w:rPr>
              <w:object w:dxaOrig="9660" w:dyaOrig="7260" w14:anchorId="5F82E0D6">
                <v:shape id="_x0000_i1042" type="#_x0000_t75" style="width:194.85pt;height:2in" o:ole="">
                  <v:imagedata r:id="rId56" o:title=""/>
                </v:shape>
                <o:OLEObject Type="Embed" ProgID="PBrush" ShapeID="_x0000_i1042" DrawAspect="Content" ObjectID="_1742153691" r:id="rId57"/>
              </w:object>
            </w:r>
          </w:p>
        </w:tc>
      </w:tr>
      <w:tr w:rsidR="00FF2943" w14:paraId="61099E5A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111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13E49D11" w14:textId="717BD5FF" w:rsidR="00FF2943" w:rsidRPr="009567B1" w:rsidRDefault="00FF2943" w:rsidP="00505019">
            <w:pPr>
              <w:spacing w:before="120" w:after="120"/>
              <w:rPr>
                <w:b/>
                <w:noProof/>
              </w:rPr>
            </w:pPr>
            <w:r w:rsidRPr="009567B1">
              <w:rPr>
                <w:noProof/>
              </w:rPr>
              <w:t xml:space="preserve">Zmodyfikuj położenie </w:t>
            </w:r>
            <w:r w:rsidR="009E2EAE">
              <w:rPr>
                <w:noProof/>
              </w:rPr>
              <w:t xml:space="preserve">punktu </w:t>
            </w:r>
            <w:r w:rsidRPr="009567B1">
              <w:rPr>
                <w:noProof/>
              </w:rPr>
              <w:t>przy pomocy</w:t>
            </w:r>
            <w:r w:rsidRPr="009567B1">
              <w:rPr>
                <w:rFonts w:cs="Arial"/>
              </w:rPr>
              <w:t xml:space="preserve"> </w:t>
            </w:r>
            <w:proofErr w:type="spellStart"/>
            <w:r w:rsidRPr="009567B1">
              <w:rPr>
                <w:rFonts w:cs="Arial"/>
              </w:rPr>
              <w:t>joystick’a</w:t>
            </w:r>
            <w:proofErr w:type="spellEnd"/>
            <w:r w:rsidRPr="009567B1">
              <w:rPr>
                <w:noProof/>
              </w:rPr>
              <w:t xml:space="preserve"> i wcisnij </w:t>
            </w:r>
            <w:r w:rsidRPr="009567B1">
              <w:rPr>
                <w:b/>
                <w:noProof/>
              </w:rPr>
              <w:t>Modyfikacja Pozycji</w:t>
            </w:r>
          </w:p>
          <w:p w14:paraId="446A44FB" w14:textId="77777777" w:rsidR="00FF2943" w:rsidRPr="009567B1" w:rsidRDefault="00FF2943" w:rsidP="00505019">
            <w:pPr>
              <w:spacing w:before="120" w:after="120"/>
            </w:pPr>
          </w:p>
        </w:tc>
        <w:tc>
          <w:tcPr>
            <w:tcW w:w="4951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3BE526AD" w14:textId="77777777" w:rsidR="00FF2943" w:rsidRDefault="00FF2943" w:rsidP="00505019">
            <w:pPr>
              <w:spacing w:before="120" w:after="12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6E4A67C3" wp14:editId="377B8519">
                      <wp:simplePos x="0" y="0"/>
                      <wp:positionH relativeFrom="column">
                        <wp:posOffset>1409065</wp:posOffset>
                      </wp:positionH>
                      <wp:positionV relativeFrom="paragraph">
                        <wp:posOffset>1562100</wp:posOffset>
                      </wp:positionV>
                      <wp:extent cx="539164" cy="252047"/>
                      <wp:effectExtent l="0" t="0" r="13335" b="15240"/>
                      <wp:wrapNone/>
                      <wp:docPr id="236" name="Elipsa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9164" cy="252047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F46C955" id="Elipsa 236" o:spid="_x0000_s1026" style="position:absolute;margin-left:110.95pt;margin-top:123pt;width:42.45pt;height:19.8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" filled="f" strokecolor="black [3200]" strokeweight="1pt">
                      <v:stroke joinstyle="miter"/>
                    </v:oval>
                  </w:pict>
                </mc:Fallback>
              </mc:AlternateContent>
            </w:r>
            <w:r>
              <w:rPr>
                <w:szCs w:val="22"/>
                <w:lang w:eastAsia="en-US"/>
              </w:rPr>
              <w:object w:dxaOrig="9615" w:dyaOrig="7245" w14:anchorId="3AF85DCA">
                <v:shape id="_x0000_i1043" type="#_x0000_t75" style="width:192.5pt;height:150.25pt" o:ole="">
                  <v:imagedata r:id="rId58" o:title=""/>
                </v:shape>
                <o:OLEObject Type="Embed" ProgID="PBrush" ShapeID="_x0000_i1043" DrawAspect="Content" ObjectID="_1742153692" r:id="rId59"/>
              </w:object>
            </w:r>
          </w:p>
        </w:tc>
      </w:tr>
    </w:tbl>
    <w:p w14:paraId="58B13A99" w14:textId="403D6B29" w:rsidR="00FF2943" w:rsidRDefault="00FF2943" w:rsidP="003D4C14">
      <w:pPr>
        <w:pStyle w:val="ListParagraph"/>
        <w:autoSpaceDE/>
        <w:autoSpaceDN/>
        <w:adjustRightInd/>
        <w:spacing w:after="200"/>
        <w:ind w:left="567"/>
        <w:rPr>
          <w:lang w:val="en-GB"/>
        </w:rPr>
      </w:pPr>
    </w:p>
    <w:p w14:paraId="0F44D904" w14:textId="7F45F835" w:rsidR="008B784C" w:rsidRDefault="008B784C" w:rsidP="003D4C14">
      <w:pPr>
        <w:pStyle w:val="ListParagraph"/>
        <w:autoSpaceDE/>
        <w:autoSpaceDN/>
        <w:adjustRightInd/>
        <w:spacing w:after="200"/>
        <w:ind w:left="567"/>
        <w:rPr>
          <w:lang w:val="en-GB"/>
        </w:rPr>
      </w:pPr>
    </w:p>
    <w:p w14:paraId="3A500D0E" w14:textId="41762795" w:rsidR="008B784C" w:rsidRPr="008B784C" w:rsidDel="007A34A0" w:rsidRDefault="008B784C" w:rsidP="003D4C14">
      <w:pPr>
        <w:pStyle w:val="ListParagraph"/>
        <w:autoSpaceDE/>
        <w:autoSpaceDN/>
        <w:adjustRightInd/>
        <w:spacing w:after="200"/>
        <w:ind w:left="567"/>
        <w:rPr>
          <w:del w:id="33" w:author="Wojciech" w:date="2022-09-05T23:46:00Z"/>
          <w:color w:val="FF0000"/>
          <w:lang w:val="en-GB"/>
        </w:rPr>
      </w:pPr>
      <w:del w:id="34" w:author="Wojciech" w:date="2022-09-05T23:46:00Z">
        <w:r w:rsidRPr="008B784C" w:rsidDel="007A34A0">
          <w:rPr>
            <w:color w:val="FF0000"/>
            <w:lang w:val="en-GB"/>
          </w:rPr>
          <w:delText>Czy z punktu programowania należy tutaj coś dodać:</w:delText>
        </w:r>
      </w:del>
    </w:p>
    <w:p w14:paraId="573F8172" w14:textId="6B4D9BB5" w:rsidR="008B784C" w:rsidDel="007A34A0" w:rsidRDefault="008B784C" w:rsidP="003D4C14">
      <w:pPr>
        <w:pStyle w:val="ListParagraph"/>
        <w:autoSpaceDE/>
        <w:autoSpaceDN/>
        <w:adjustRightInd/>
        <w:spacing w:after="200"/>
        <w:ind w:left="567"/>
        <w:rPr>
          <w:del w:id="35" w:author="Wojciech" w:date="2022-09-05T23:46:00Z"/>
          <w:color w:val="FF0000"/>
          <w:lang w:val="en-GB"/>
        </w:rPr>
      </w:pPr>
      <w:del w:id="36" w:author="Wojciech" w:date="2022-09-05T23:46:00Z">
        <w:r w:rsidRPr="008B784C" w:rsidDel="007A34A0">
          <w:rPr>
            <w:color w:val="FF0000"/>
            <w:lang w:val="en-GB"/>
          </w:rPr>
          <w:delText xml:space="preserve">Np. toole, workobjecty, </w:delText>
        </w:r>
      </w:del>
    </w:p>
    <w:p w14:paraId="6945D3FB" w14:textId="1DC7FE3C" w:rsidR="007A34A0" w:rsidRDefault="006C305D" w:rsidP="003D4C14">
      <w:pPr>
        <w:pStyle w:val="ListParagraph"/>
        <w:autoSpaceDE/>
        <w:autoSpaceDN/>
        <w:adjustRightInd/>
        <w:spacing w:after="200"/>
        <w:ind w:left="567"/>
        <w:rPr>
          <w:ins w:id="37" w:author="Wojciech" w:date="2022-09-05T23:45:00Z"/>
          <w:color w:val="FF0000"/>
          <w:lang w:val="en-GB"/>
        </w:rPr>
      </w:pPr>
      <w:del w:id="38" w:author="Wojciech" w:date="2022-09-05T23:46:00Z">
        <w:r w:rsidDel="007A34A0">
          <w:rPr>
            <w:color w:val="FF0000"/>
            <w:lang w:val="en-GB"/>
          </w:rPr>
          <w:delText>Dodać rutynę serwisową przygotowaną do stanowska</w:delText>
        </w:r>
      </w:del>
    </w:p>
    <w:p w14:paraId="5CC740F8" w14:textId="06411EA8" w:rsidR="007A34A0" w:rsidRPr="009C1830" w:rsidRDefault="009943B8">
      <w:pPr>
        <w:pStyle w:val="Heading2"/>
        <w:numPr>
          <w:ilvl w:val="2"/>
          <w:numId w:val="1"/>
        </w:numPr>
        <w:ind w:left="1224" w:hanging="504"/>
        <w:rPr>
          <w:ins w:id="39" w:author="Wojciech" w:date="2022-09-05T23:45:00Z"/>
          <w:rPrChange w:id="40" w:author="Wojciech" w:date="2022-09-05T23:46:00Z">
            <w:rPr>
              <w:ins w:id="41" w:author="Wojciech" w:date="2022-09-05T23:45:00Z"/>
              <w:color w:val="FF0000"/>
              <w:lang w:val="en-GB"/>
            </w:rPr>
          </w:rPrChange>
        </w:rPr>
        <w:pPrChange w:id="42" w:author="Wojciech" w:date="2022-09-05T23:46:00Z">
          <w:pPr>
            <w:pStyle w:val="ListParagraph"/>
            <w:autoSpaceDE/>
            <w:autoSpaceDN/>
            <w:adjustRightInd/>
            <w:spacing w:after="200"/>
            <w:ind w:left="567"/>
          </w:pPr>
        </w:pPrChange>
      </w:pPr>
      <w:bookmarkStart w:id="43" w:name="_Toc131517498"/>
      <w:ins w:id="44" w:author="Wojciech" w:date="2022-09-06T00:07:00Z">
        <w:r w:rsidRPr="009C1830">
          <w:lastRenderedPageBreak/>
          <w:t>O</w:t>
        </w:r>
      </w:ins>
      <w:ins w:id="45" w:author="Wojciech" w:date="2022-09-05T23:46:00Z">
        <w:r w:rsidR="007A34A0" w:rsidRPr="009C1830">
          <w:rPr>
            <w:rPrChange w:id="46" w:author="Wojciech" w:date="2022-09-05T23:46:00Z">
              <w:rPr>
                <w:rFonts w:ascii="Verdana" w:hAnsi="Verdana"/>
                <w:color w:val="2D2D2D"/>
                <w:sz w:val="17"/>
                <w:szCs w:val="17"/>
                <w:shd w:val="clear" w:color="auto" w:fill="FFFFFF"/>
              </w:rPr>
            </w:rPrChange>
          </w:rPr>
          <w:t xml:space="preserve">pis procedury wyznaczania </w:t>
        </w:r>
        <w:proofErr w:type="spellStart"/>
        <w:r w:rsidR="007A34A0" w:rsidRPr="009C1830">
          <w:rPr>
            <w:rPrChange w:id="47" w:author="Wojciech" w:date="2022-09-05T23:46:00Z">
              <w:rPr>
                <w:rFonts w:ascii="Verdana" w:hAnsi="Verdana"/>
                <w:color w:val="2D2D2D"/>
                <w:sz w:val="17"/>
                <w:szCs w:val="17"/>
                <w:shd w:val="clear" w:color="auto" w:fill="FFFFFF"/>
              </w:rPr>
            </w:rPrChange>
          </w:rPr>
          <w:t>workobject</w:t>
        </w:r>
        <w:proofErr w:type="spellEnd"/>
        <w:r w:rsidR="007A34A0" w:rsidRPr="009C1830">
          <w:rPr>
            <w:rPrChange w:id="48" w:author="Wojciech" w:date="2022-09-05T23:46:00Z">
              <w:rPr>
                <w:rFonts w:ascii="Verdana" w:hAnsi="Verdana"/>
                <w:color w:val="2D2D2D"/>
                <w:sz w:val="17"/>
                <w:szCs w:val="17"/>
                <w:shd w:val="clear" w:color="auto" w:fill="FFFFFF"/>
              </w:rPr>
            </w:rPrChange>
          </w:rPr>
          <w:t xml:space="preserve"> kartonu i busoli</w:t>
        </w:r>
        <w:bookmarkEnd w:id="43"/>
        <w:r w:rsidR="007A34A0" w:rsidRPr="009C1830">
          <w:rPr>
            <w:rPrChange w:id="49" w:author="Wojciech" w:date="2022-09-05T23:46:00Z">
              <w:rPr>
                <w:rFonts w:ascii="Verdana" w:hAnsi="Verdana"/>
                <w:color w:val="2D2D2D"/>
                <w:sz w:val="17"/>
                <w:szCs w:val="17"/>
                <w:shd w:val="clear" w:color="auto" w:fill="FFFFFF"/>
              </w:rPr>
            </w:rPrChange>
          </w:rPr>
          <w:t> </w:t>
        </w:r>
      </w:ins>
    </w:p>
    <w:p w14:paraId="4C419781" w14:textId="3A6B92AA" w:rsidR="007A34A0" w:rsidRDefault="007A34A0" w:rsidP="007A34A0">
      <w:pPr>
        <w:rPr>
          <w:ins w:id="50" w:author="Wojciech" w:date="2022-09-05T23:45:00Z"/>
        </w:rPr>
      </w:pPr>
      <w:ins w:id="51" w:author="Wojciech" w:date="2022-09-05T23:45:00Z">
        <w:r>
          <w:t>Umieszczamy pin</w:t>
        </w:r>
      </w:ins>
      <w:r w:rsidR="00493973">
        <w:t xml:space="preserve"> </w:t>
      </w:r>
      <w:ins w:id="52" w:author="Wojciech" w:date="2022-09-05T23:45:00Z">
        <w:r>
          <w:t xml:space="preserve">kalibracyjny narzędzia </w:t>
        </w:r>
        <w:proofErr w:type="spellStart"/>
        <w:r>
          <w:t>tCalib</w:t>
        </w:r>
        <w:proofErr w:type="spellEnd"/>
        <w:r>
          <w:t xml:space="preserve"> w chwytaku robota. Najlepiej użyć do tego celu trybu serwisowego i przesterować chwytak robota za pomocą wyjść DO.</w:t>
        </w:r>
      </w:ins>
    </w:p>
    <w:p w14:paraId="0B5E1F23" w14:textId="77777777" w:rsidR="007A34A0" w:rsidRDefault="007A34A0" w:rsidP="007A34A0">
      <w:pPr>
        <w:rPr>
          <w:ins w:id="53" w:author="Wojciech" w:date="2022-09-05T23:45:00Z"/>
        </w:rPr>
      </w:pPr>
      <w:ins w:id="54" w:author="Wojciech" w:date="2022-09-05T23:45:00Z">
        <w:r>
          <w:t>Tryb serwisowy, który umożliwia załączenie powietrza na chwytak przy otwartych drzwiach.</w:t>
        </w:r>
      </w:ins>
    </w:p>
    <w:p w14:paraId="34DD2B14" w14:textId="7B78D5A6" w:rsidR="007A34A0" w:rsidRDefault="007A34A0" w:rsidP="007A34A0">
      <w:pPr>
        <w:rPr>
          <w:ins w:id="55" w:author="Wojciech" w:date="2022-09-05T23:51:00Z"/>
        </w:rPr>
      </w:pPr>
      <w:ins w:id="56" w:author="Wojciech" w:date="2022-09-05T23:45:00Z">
        <w:r w:rsidRPr="00493973">
          <w:rPr>
            <w:highlight w:val="yellow"/>
          </w:rPr>
          <w:t>Uwaga: kolejność operacji jest ważna:</w:t>
        </w:r>
      </w:ins>
    </w:p>
    <w:tbl>
      <w:tblPr>
        <w:tblStyle w:val="TabelaABB"/>
        <w:tblW w:w="9498" w:type="dxa"/>
        <w:tblLayout w:type="fixed"/>
        <w:tblLook w:val="04A0" w:firstRow="1" w:lastRow="0" w:firstColumn="1" w:lastColumn="0" w:noHBand="0" w:noVBand="1"/>
        <w:tblPrChange w:id="57" w:author="Wojciech" w:date="2022-09-06T00:01:00Z">
          <w:tblPr>
            <w:tblStyle w:val="TabelaABB"/>
            <w:tblW w:w="0" w:type="auto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6237"/>
        <w:gridCol w:w="284"/>
        <w:gridCol w:w="2977"/>
        <w:tblGridChange w:id="58">
          <w:tblGrid>
            <w:gridCol w:w="3686"/>
            <w:gridCol w:w="5376"/>
          </w:tblGrid>
        </w:tblGridChange>
      </w:tblGrid>
      <w:tr w:rsidR="00CA3FB6" w:rsidRPr="008D722D" w14:paraId="54AB7A7B" w14:textId="77777777" w:rsidTr="002328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59" w:author="Wojciech" w:date="2022-09-05T23:51:00Z"/>
        </w:trPr>
        <w:tc>
          <w:tcPr>
            <w:tcW w:w="6521" w:type="dxa"/>
            <w:gridSpan w:val="2"/>
            <w:tcBorders>
              <w:bottom w:val="single" w:sz="8" w:space="0" w:color="auto"/>
            </w:tcBorders>
            <w:tcPrChange w:id="60" w:author="Wojciech" w:date="2022-09-06T00:01:00Z">
              <w:tcPr>
                <w:tcW w:w="3686" w:type="dxa"/>
                <w:tcBorders>
                  <w:bottom w:val="single" w:sz="8" w:space="0" w:color="auto"/>
                </w:tcBorders>
              </w:tcPr>
            </w:tcPrChange>
          </w:tcPr>
          <w:p w14:paraId="542631D0" w14:textId="29B32BAD" w:rsidR="00CA3FB6" w:rsidRPr="008D722D" w:rsidRDefault="00CA3FB6" w:rsidP="006063EF">
            <w:pPr>
              <w:keepNext/>
              <w:keepLines/>
              <w:spacing w:before="60" w:afterLines="60" w:after="144" w:line="240" w:lineRule="auto"/>
              <w:ind w:right="17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1" w:author="Wojciech" w:date="2022-09-05T23:51:00Z"/>
                <w:color w:val="auto"/>
                <w:lang w:val="en-GB"/>
              </w:rPr>
            </w:pPr>
            <w:proofErr w:type="spellStart"/>
            <w:ins w:id="62" w:author="Wojciech" w:date="2022-09-05T23:51:00Z">
              <w:r>
                <w:rPr>
                  <w:color w:val="auto"/>
                  <w:lang w:val="en-GB"/>
                </w:rPr>
                <w:t>Działanie</w:t>
              </w:r>
              <w:proofErr w:type="spellEnd"/>
            </w:ins>
          </w:p>
        </w:tc>
        <w:tc>
          <w:tcPr>
            <w:tcW w:w="2977" w:type="dxa"/>
            <w:tcBorders>
              <w:bottom w:val="single" w:sz="8" w:space="0" w:color="auto"/>
            </w:tcBorders>
            <w:tcPrChange w:id="63" w:author="Wojciech" w:date="2022-09-06T00:01:00Z">
              <w:tcPr>
                <w:tcW w:w="5376" w:type="dxa"/>
                <w:tcBorders>
                  <w:bottom w:val="single" w:sz="8" w:space="0" w:color="auto"/>
                </w:tcBorders>
              </w:tcPr>
            </w:tcPrChange>
          </w:tcPr>
          <w:p w14:paraId="5851C97C" w14:textId="77777777" w:rsidR="00CA3FB6" w:rsidRPr="008D722D" w:rsidRDefault="00CA3FB6" w:rsidP="006063EF">
            <w:pPr>
              <w:keepNext/>
              <w:keepLines/>
              <w:spacing w:before="60" w:afterLines="60" w:after="144" w:line="240" w:lineRule="auto"/>
              <w:ind w:right="17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4" w:author="Wojciech" w:date="2022-09-05T23:51:00Z"/>
                <w:color w:val="auto"/>
                <w:lang w:val="en-GB"/>
              </w:rPr>
            </w:pPr>
            <w:proofErr w:type="spellStart"/>
            <w:ins w:id="65" w:author="Wojciech" w:date="2022-09-05T23:51:00Z">
              <w:r w:rsidRPr="008D722D">
                <w:rPr>
                  <w:color w:val="auto"/>
                  <w:lang w:val="en-GB"/>
                </w:rPr>
                <w:t>Widok</w:t>
              </w:r>
              <w:proofErr w:type="spellEnd"/>
            </w:ins>
          </w:p>
        </w:tc>
      </w:tr>
      <w:tr w:rsidR="00CA3FB6" w14:paraId="3A6468E1" w14:textId="77777777" w:rsidTr="00232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66" w:author="Wojciech" w:date="2022-09-05T23:51:00Z"/>
        </w:trPr>
        <w:tc>
          <w:tcPr>
            <w:tcW w:w="6237" w:type="dxa"/>
            <w:tcBorders>
              <w:top w:val="single" w:sz="8" w:space="0" w:color="auto"/>
              <w:bottom w:val="none" w:sz="0" w:space="0" w:color="auto"/>
            </w:tcBorders>
            <w:tcPrChange w:id="67" w:author="Wojciech" w:date="2022-09-06T00:01:00Z">
              <w:tcPr>
                <w:tcW w:w="3686" w:type="dxa"/>
                <w:tcBorders>
                  <w:top w:val="single" w:sz="8" w:space="0" w:color="auto"/>
                  <w:bottom w:val="none" w:sz="0" w:space="0" w:color="auto"/>
                </w:tcBorders>
              </w:tcPr>
            </w:tcPrChange>
          </w:tcPr>
          <w:p w14:paraId="518691C1" w14:textId="55F14723" w:rsidR="00CA3FB6" w:rsidRPr="00CA3FB6" w:rsidRDefault="00CA3FB6">
            <w:pPr>
              <w:pStyle w:val="AktuellBrdtext"/>
              <w:numPr>
                <w:ilvl w:val="0"/>
                <w:numId w:val="15"/>
              </w:numPr>
              <w:spacing w:before="120" w:after="120"/>
              <w:ind w:left="319" w:right="227" w:hanging="21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8" w:author="Wojciech" w:date="2022-09-05T23:51:00Z"/>
                <w:bCs/>
                <w:noProof/>
                <w:sz w:val="24"/>
                <w:szCs w:val="24"/>
                <w:rPrChange w:id="69" w:author="Wojciech" w:date="2022-09-05T23:53:00Z">
                  <w:rPr>
                    <w:ins w:id="70" w:author="Wojciech" w:date="2022-09-05T23:51:00Z"/>
                    <w:sz w:val="20"/>
                  </w:rPr>
                </w:rPrChange>
              </w:rPr>
              <w:pPrChange w:id="71" w:author="Wojciech" w:date="2022-09-05T23:52:00Z">
                <w:pPr>
                  <w:spacing w:before="120" w:after="120"/>
                  <w:ind w:right="227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72" w:author="Wojciech" w:date="2022-09-05T23:51:00Z">
              <w:r w:rsidRPr="00CA3FB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73" w:author="Wojciech" w:date="2022-09-05T23:53:00Z">
                    <w:rPr/>
                  </w:rPrChange>
                </w:rPr>
                <w:t>Otw</w:t>
              </w:r>
            </w:ins>
            <w:ins w:id="74" w:author="Wojciech" w:date="2022-09-05T23:56:00Z">
              <w:r w:rsidR="00A72A07"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orzyć</w:t>
              </w:r>
            </w:ins>
            <w:ins w:id="75" w:author="Wojciech" w:date="2022-09-05T23:51:00Z">
              <w:r w:rsidRPr="00CA3FB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76" w:author="Wojciech" w:date="2022-09-05T23:53:00Z">
                    <w:rPr/>
                  </w:rPrChange>
                </w:rPr>
                <w:t xml:space="preserve"> drzwi szafy sterowniczej.</w:t>
              </w:r>
            </w:ins>
          </w:p>
        </w:tc>
        <w:tc>
          <w:tcPr>
            <w:tcW w:w="3261" w:type="dxa"/>
            <w:gridSpan w:val="2"/>
            <w:tcBorders>
              <w:top w:val="single" w:sz="8" w:space="0" w:color="auto"/>
              <w:bottom w:val="none" w:sz="0" w:space="0" w:color="auto"/>
            </w:tcBorders>
            <w:tcPrChange w:id="77" w:author="Wojciech" w:date="2022-09-06T00:01:00Z">
              <w:tcPr>
                <w:tcW w:w="5376" w:type="dxa"/>
                <w:tcBorders>
                  <w:top w:val="single" w:sz="8" w:space="0" w:color="auto"/>
                  <w:bottom w:val="none" w:sz="0" w:space="0" w:color="auto"/>
                </w:tcBorders>
              </w:tcPr>
            </w:tcPrChange>
          </w:tcPr>
          <w:p w14:paraId="3292877C" w14:textId="168EB163" w:rsidR="00CA3FB6" w:rsidRDefault="00CA3FB6" w:rsidP="00CA3F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8" w:author="Wojciech" w:date="2022-09-05T23:51:00Z"/>
                <w:sz w:val="20"/>
              </w:rPr>
            </w:pPr>
            <w:ins w:id="79" w:author="Wojciech" w:date="2022-09-05T23:51:00Z">
              <w:r>
                <w:t xml:space="preserve">            </w:t>
              </w:r>
            </w:ins>
          </w:p>
        </w:tc>
      </w:tr>
      <w:tr w:rsidR="00CA3FB6" w14:paraId="26CAD702" w14:textId="77777777" w:rsidTr="0023287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80" w:author="Wojciech" w:date="2022-09-05T23:51:00Z"/>
        </w:trPr>
        <w:tc>
          <w:tcPr>
            <w:tcW w:w="6237" w:type="dxa"/>
            <w:tcBorders>
              <w:bottom w:val="single" w:sz="8" w:space="0" w:color="BFBFBF" w:themeColor="background1" w:themeShade="BF"/>
            </w:tcBorders>
            <w:tcPrChange w:id="81" w:author="Wojciech" w:date="2022-09-06T00:01:00Z">
              <w:tcPr>
                <w:tcW w:w="3686" w:type="dxa"/>
                <w:tcBorders>
                  <w:bottom w:val="single" w:sz="8" w:space="0" w:color="BFBFBF" w:themeColor="background1" w:themeShade="BF"/>
                </w:tcBorders>
              </w:tcPr>
            </w:tcPrChange>
          </w:tcPr>
          <w:p w14:paraId="3918487F" w14:textId="1E9DADFD" w:rsidR="00CA3FB6" w:rsidRPr="00CA3FB6" w:rsidRDefault="00232879">
            <w:pPr>
              <w:pStyle w:val="AktuellBrdtext"/>
              <w:numPr>
                <w:ilvl w:val="0"/>
                <w:numId w:val="15"/>
              </w:numPr>
              <w:spacing w:before="120" w:after="120"/>
              <w:ind w:left="319" w:right="227" w:hanging="219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82" w:author="Wojciech" w:date="2022-09-05T23:51:00Z"/>
                <w:rFonts w:ascii="ABBvoice" w:hAnsi="ABBvoice" w:cs="ABBvoice"/>
                <w:bCs/>
                <w:noProof/>
                <w:sz w:val="24"/>
                <w:szCs w:val="24"/>
                <w:rPrChange w:id="83" w:author="Wojciech" w:date="2022-09-05T23:53:00Z">
                  <w:rPr>
                    <w:ins w:id="84" w:author="Wojciech" w:date="2022-09-05T23:51:00Z"/>
                    <w:sz w:val="20"/>
                  </w:rPr>
                </w:rPrChange>
              </w:rPr>
              <w:pPrChange w:id="85" w:author="Wojciech" w:date="2022-09-05T23:52:00Z">
                <w:pPr>
                  <w:pStyle w:val="AktuellBrdtext"/>
                  <w:spacing w:before="120" w:after="120"/>
                  <w:ind w:right="227"/>
                  <w:jc w:val="both"/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/w:pPr>
              </w:pPrChange>
            </w:pPr>
            <w:ins w:id="86" w:author="Wojciech" w:date="2022-09-05T23:51:00Z">
              <w:r>
                <w:rPr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12864" behindDoc="0" locked="0" layoutInCell="1" allowOverlap="1" wp14:anchorId="66B134C2" wp14:editId="3109DF16">
                        <wp:simplePos x="0" y="0"/>
                        <wp:positionH relativeFrom="column">
                          <wp:posOffset>2833867</wp:posOffset>
                        </wp:positionH>
                        <wp:positionV relativeFrom="paragraph">
                          <wp:posOffset>1758012</wp:posOffset>
                        </wp:positionV>
                        <wp:extent cx="1143000" cy="285750"/>
                        <wp:effectExtent l="0" t="0" r="19050" b="19050"/>
                        <wp:wrapNone/>
                        <wp:docPr id="25" name="Elipsa 29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1143000" cy="285750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27248D05" id="Elipsa 29" o:spid="_x0000_s1026" style="position:absolute;margin-left:223.15pt;margin-top:138.45pt;width:90pt;height:22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  <w:r w:rsidR="00CA3FB6" w:rsidRPr="00CA3FB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87" w:author="Wojciech" w:date="2022-09-05T23:53:00Z">
                    <w:rPr/>
                  </w:rPrChange>
                </w:rPr>
                <w:t>Załącz</w:t>
              </w:r>
            </w:ins>
            <w:ins w:id="88" w:author="Wojciech" w:date="2022-09-05T23:56:00Z">
              <w:r w:rsidR="00A72A07"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yć</w:t>
              </w:r>
            </w:ins>
            <w:ins w:id="89" w:author="Wojciech" w:date="2022-09-05T23:51:00Z">
              <w:r w:rsidR="00CA3FB6" w:rsidRPr="00CA3FB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90" w:author="Wojciech" w:date="2022-09-05T23:53:00Z">
                    <w:rPr/>
                  </w:rPrChange>
                </w:rPr>
                <w:t xml:space="preserve"> tryb serwisowy kluczykiem wewnątrz szafy.</w:t>
              </w:r>
            </w:ins>
          </w:p>
        </w:tc>
        <w:tc>
          <w:tcPr>
            <w:tcW w:w="3261" w:type="dxa"/>
            <w:gridSpan w:val="2"/>
            <w:tcBorders>
              <w:bottom w:val="single" w:sz="8" w:space="0" w:color="BFBFBF" w:themeColor="background1" w:themeShade="BF"/>
            </w:tcBorders>
            <w:tcPrChange w:id="91" w:author="Wojciech" w:date="2022-09-06T00:01:00Z">
              <w:tcPr>
                <w:tcW w:w="5376" w:type="dxa"/>
                <w:tcBorders>
                  <w:bottom w:val="single" w:sz="8" w:space="0" w:color="BFBFBF" w:themeColor="background1" w:themeShade="BF"/>
                </w:tcBorders>
              </w:tcPr>
            </w:tcPrChange>
          </w:tcPr>
          <w:p w14:paraId="73A1F1EC" w14:textId="51755DD6" w:rsidR="00CA3FB6" w:rsidRDefault="00CA3FB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92" w:author="Wojciech" w:date="2022-09-05T23:51:00Z"/>
                <w:sz w:val="20"/>
              </w:rPr>
              <w:pPrChange w:id="93" w:author="Wojciech" w:date="2022-09-05T23:52:00Z">
                <w:pPr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/w:pPr>
              </w:pPrChange>
            </w:pPr>
            <w:ins w:id="94" w:author="Wojciech" w:date="2022-09-05T23:52:00Z">
              <w:r>
                <w:rPr>
                  <w:szCs w:val="22"/>
                  <w:lang w:eastAsia="en-US"/>
                </w:rPr>
                <w:object w:dxaOrig="2970" w:dyaOrig="6406" w14:anchorId="18E039C2">
                  <v:shape id="_x0000_i1690" type="#_x0000_t75" style="width:148.7pt;height:320.1pt" o:ole="">
                    <v:imagedata r:id="rId60" o:title=""/>
                  </v:shape>
                  <o:OLEObject Type="Embed" ProgID="Visio.Drawing.15" ShapeID="_x0000_i1690" DrawAspect="Content" ObjectID="_1742153693" r:id="rId61"/>
                </w:object>
              </w:r>
            </w:ins>
          </w:p>
        </w:tc>
      </w:tr>
      <w:tr w:rsidR="00CA3FB6" w14:paraId="047A663F" w14:textId="77777777" w:rsidTr="00232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95" w:author="Wojciech" w:date="2022-09-05T23:51:00Z"/>
        </w:trPr>
        <w:tc>
          <w:tcPr>
            <w:tcW w:w="6237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tcPrChange w:id="96" w:author="Wojciech" w:date="2022-09-06T00:01:00Z">
              <w:tcPr>
                <w:tcW w:w="368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1E279CE5" w14:textId="0B7D1708" w:rsidR="00CA3FB6" w:rsidRPr="00CA3FB6" w:rsidRDefault="00CA3FB6">
            <w:pPr>
              <w:pStyle w:val="AktuellBrdtext"/>
              <w:numPr>
                <w:ilvl w:val="0"/>
                <w:numId w:val="15"/>
              </w:numPr>
              <w:spacing w:before="120" w:after="120"/>
              <w:ind w:left="319" w:right="227" w:hanging="21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97" w:author="Wojciech" w:date="2022-09-05T23:53:00Z"/>
                <w:bCs/>
                <w:noProof/>
                <w:szCs w:val="24"/>
                <w:rPrChange w:id="98" w:author="Wojciech" w:date="2022-09-05T23:53:00Z">
                  <w:rPr>
                    <w:ins w:id="99" w:author="Wojciech" w:date="2022-09-05T23:53:00Z"/>
                  </w:rPr>
                </w:rPrChange>
              </w:rPr>
              <w:pPrChange w:id="100" w:author="Wojciech" w:date="2022-09-05T23:53:00Z">
                <w:pPr>
                  <w:pStyle w:val="ListParagraph"/>
                  <w:numPr>
                    <w:numId w:val="13"/>
                  </w:numPr>
                  <w:autoSpaceDE/>
                  <w:autoSpaceDN/>
                  <w:adjustRightInd/>
                  <w:spacing w:line="259" w:lineRule="auto"/>
                  <w:ind w:hanging="360"/>
                  <w:jc w:val="left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101" w:author="Wojciech" w:date="2022-09-05T23:53:00Z">
              <w:r w:rsidRPr="00CA3FB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102" w:author="Wojciech" w:date="2022-09-05T23:53:00Z">
                    <w:rPr/>
                  </w:rPrChange>
                </w:rPr>
                <w:lastRenderedPageBreak/>
                <w:t xml:space="preserve">Gdy robot jest w trybie ręcznym naciśnięcie </w:t>
              </w:r>
              <w:r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p</w:t>
              </w:r>
            </w:ins>
            <w:ins w:id="103" w:author="Wojciech" w:date="2022-09-05T23:54:00Z">
              <w:r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rzycisku załączenia napędów (</w:t>
              </w:r>
            </w:ins>
            <w:ins w:id="104" w:author="Wojciech" w:date="2022-09-05T23:53:00Z">
              <w:r w:rsidRPr="00CA3FB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105" w:author="Wojciech" w:date="2022-09-05T23:53:00Z">
                    <w:rPr/>
                  </w:rPrChange>
                </w:rPr>
                <w:t>deadman</w:t>
              </w:r>
            </w:ins>
            <w:ins w:id="106" w:author="Wojciech" w:date="2022-09-05T23:54:00Z">
              <w:r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)</w:t>
              </w:r>
            </w:ins>
            <w:ins w:id="107" w:author="Wojciech" w:date="2022-09-05T23:53:00Z">
              <w:r w:rsidRPr="00CA3FB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108" w:author="Wojciech" w:date="2022-09-05T23:53:00Z">
                    <w:rPr/>
                  </w:rPrChange>
                </w:rPr>
                <w:t xml:space="preserve"> spowoduje załączenie zaworu, który podaje powietrze </w:t>
              </w:r>
            </w:ins>
            <w:ins w:id="109" w:author="Wojciech" w:date="2022-09-05T23:57:00Z">
              <w:r w:rsidR="00A72A07"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 xml:space="preserve">do </w:t>
              </w:r>
            </w:ins>
            <w:ins w:id="110" w:author="Wojciech" w:date="2022-09-05T23:53:00Z">
              <w:r w:rsidRPr="00CA3FB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111" w:author="Wojciech" w:date="2022-09-05T23:53:00Z">
                    <w:rPr/>
                  </w:rPrChange>
                </w:rPr>
                <w:t>robot</w:t>
              </w:r>
            </w:ins>
            <w:ins w:id="112" w:author="Wojciech" w:date="2022-09-05T23:57:00Z">
              <w:r w:rsidR="00A72A07"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ów</w:t>
              </w:r>
            </w:ins>
            <w:ins w:id="113" w:author="Wojciech" w:date="2022-09-05T23:53:00Z">
              <w:r w:rsidRPr="00CA3FB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114" w:author="Wojciech" w:date="2022-09-05T23:53:00Z">
                    <w:rPr/>
                  </w:rPrChange>
                </w:rPr>
                <w:t>.</w:t>
              </w:r>
            </w:ins>
          </w:p>
          <w:p w14:paraId="4EA72D56" w14:textId="7BC3B5EF" w:rsidR="00CA3FB6" w:rsidRDefault="00CA3FB6" w:rsidP="006063EF">
            <w:pPr>
              <w:pStyle w:val="AktuellBrdtext"/>
              <w:spacing w:before="120" w:after="120"/>
              <w:ind w:right="22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15" w:author="Wojciech" w:date="2022-09-05T23:51:00Z"/>
                <w:sz w:val="20"/>
              </w:rPr>
            </w:pPr>
          </w:p>
        </w:tc>
        <w:tc>
          <w:tcPr>
            <w:tcW w:w="3261" w:type="dxa"/>
            <w:gridSpan w:val="2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tcPrChange w:id="116" w:author="Wojciech" w:date="2022-09-06T00:01:00Z">
              <w:tcPr>
                <w:tcW w:w="537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7E830C43" w14:textId="60DA9C8B" w:rsidR="00CA3FB6" w:rsidRDefault="00A72A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17" w:author="Wojciech" w:date="2022-09-05T23:51:00Z"/>
                <w:sz w:val="20"/>
              </w:rPr>
              <w:pPrChange w:id="118" w:author="Wojciech" w:date="2022-09-05T23:5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119" w:author="Wojciech" w:date="2022-09-05T23:56:00Z">
              <w:r>
                <w:rPr>
                  <w:szCs w:val="22"/>
                  <w:lang w:eastAsia="en-US"/>
                </w:rPr>
                <w:object w:dxaOrig="3705" w:dyaOrig="2490" w14:anchorId="47C4B82E">
                  <v:shape id="_x0000_i1691" type="#_x0000_t75" style="width:184.7pt;height:124.45pt" o:ole="">
                    <v:imagedata r:id="rId62" o:title=""/>
                  </v:shape>
                  <o:OLEObject Type="Embed" ProgID="Visio.Drawing.15" ShapeID="_x0000_i1691" DrawAspect="Content" ObjectID="_1742153694" r:id="rId63"/>
                </w:object>
              </w:r>
            </w:ins>
          </w:p>
        </w:tc>
      </w:tr>
      <w:tr w:rsidR="00A72A07" w14:paraId="096CB71D" w14:textId="77777777" w:rsidTr="0023287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120" w:author="Wojciech" w:date="2022-09-05T23:56:00Z"/>
        </w:trPr>
        <w:tc>
          <w:tcPr>
            <w:tcW w:w="6237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tcPrChange w:id="121" w:author="Wojciech" w:date="2022-09-06T00:01:00Z">
              <w:tcPr>
                <w:tcW w:w="368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35248F95" w14:textId="03D92AD9" w:rsidR="00A72A07" w:rsidRDefault="00A72A07" w:rsidP="00A72A07">
            <w:pPr>
              <w:pStyle w:val="ListParagraph"/>
              <w:numPr>
                <w:ilvl w:val="0"/>
                <w:numId w:val="15"/>
              </w:numPr>
              <w:autoSpaceDE/>
              <w:autoSpaceDN/>
              <w:adjustRightInd/>
              <w:spacing w:line="259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122" w:author="Wojciech" w:date="2022-09-05T23:56:00Z"/>
              </w:rPr>
            </w:pPr>
            <w:ins w:id="123" w:author="Wojciech" w:date="2022-09-05T23:57:00Z">
              <w:r>
                <w:t>Wybrać</w:t>
              </w:r>
            </w:ins>
            <w:ins w:id="124" w:author="Wojciech" w:date="2022-09-05T23:56:00Z">
              <w:r>
                <w:t xml:space="preserve"> opcję </w:t>
              </w:r>
              <w:proofErr w:type="spellStart"/>
              <w:r>
                <w:t>Inputs</w:t>
              </w:r>
              <w:proofErr w:type="spellEnd"/>
              <w:r>
                <w:t xml:space="preserve"> and </w:t>
              </w:r>
              <w:proofErr w:type="spellStart"/>
              <w:r>
                <w:t>Outputs</w:t>
              </w:r>
            </w:ins>
            <w:proofErr w:type="spellEnd"/>
            <w:ins w:id="125" w:author="Wojciech" w:date="2022-09-05T23:58:00Z">
              <w:r>
                <w:t>.</w:t>
              </w:r>
            </w:ins>
          </w:p>
          <w:p w14:paraId="02C9AFB5" w14:textId="77777777" w:rsidR="00A72A07" w:rsidRPr="00A72A07" w:rsidRDefault="00A72A07">
            <w:pPr>
              <w:pStyle w:val="AktuellBrdtext"/>
              <w:spacing w:before="120" w:after="120"/>
              <w:ind w:left="720" w:right="22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126" w:author="Wojciech" w:date="2022-09-05T23:56:00Z"/>
                <w:rFonts w:ascii="ABBvoice" w:hAnsi="ABBvoice" w:cs="ABBvoice"/>
                <w:bCs/>
                <w:noProof/>
                <w:sz w:val="24"/>
                <w:szCs w:val="24"/>
              </w:rPr>
              <w:pPrChange w:id="127" w:author="Wojciech" w:date="2022-09-05T23:58:00Z">
                <w:pPr>
                  <w:pStyle w:val="AktuellBrdtext"/>
                  <w:numPr>
                    <w:numId w:val="15"/>
                  </w:numPr>
                  <w:spacing w:before="120" w:after="120"/>
                  <w:ind w:left="720" w:right="227" w:hanging="360"/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/w:pPr>
              </w:pPrChange>
            </w:pPr>
          </w:p>
        </w:tc>
        <w:tc>
          <w:tcPr>
            <w:tcW w:w="3261" w:type="dxa"/>
            <w:gridSpan w:val="2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tcPrChange w:id="128" w:author="Wojciech" w:date="2022-09-06T00:01:00Z">
              <w:tcPr>
                <w:tcW w:w="537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0E66663C" w14:textId="3C394A50" w:rsidR="00A72A07" w:rsidRDefault="00A72A07" w:rsidP="00A72A0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129" w:author="Wojciech" w:date="2022-09-05T23:56:00Z"/>
              </w:rPr>
            </w:pPr>
            <w:ins w:id="130" w:author="Wojciech" w:date="2022-09-05T23:56:00Z">
              <w:r>
                <w:rPr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14912" behindDoc="0" locked="0" layoutInCell="1" allowOverlap="1" wp14:anchorId="56A50C96" wp14:editId="4568F09F">
                        <wp:simplePos x="0" y="0"/>
                        <wp:positionH relativeFrom="column">
                          <wp:posOffset>158181</wp:posOffset>
                        </wp:positionH>
                        <wp:positionV relativeFrom="paragraph">
                          <wp:posOffset>614396</wp:posOffset>
                        </wp:positionV>
                        <wp:extent cx="1146412" cy="286603"/>
                        <wp:effectExtent l="0" t="0" r="15875" b="18415"/>
                        <wp:wrapNone/>
                        <wp:docPr id="33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1146412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675BA682" id="Elipsa 31" o:spid="_x0000_s1026" style="position:absolute;margin-left:12.45pt;margin-top:48.4pt;width:90.25pt;height:22.5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131" w:author="Wojciech" w:date="2022-09-05T23:57:00Z">
              <w:r>
                <w:rPr>
                  <w:noProof/>
                </w:rPr>
                <w:drawing>
                  <wp:inline distT="0" distB="0" distL="0" distR="0" wp14:anchorId="723509E0" wp14:editId="0ABF1408">
                    <wp:extent cx="3060000" cy="2300400"/>
                    <wp:effectExtent l="0" t="0" r="7620" b="5080"/>
                    <wp:docPr id="34" name="Picture 15" descr="Graphical user interface, application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5" name="Picture 15" descr="Graphical user interface, application&#10;&#10;Description automatically generated"/>
                            <pic:cNvPicPr/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A72A07" w14:paraId="561D5AE2" w14:textId="77777777" w:rsidTr="00232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32" w:author="Wojciech" w:date="2022-09-05T23:58:00Z"/>
        </w:trPr>
        <w:tc>
          <w:tcPr>
            <w:tcW w:w="6237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tcPrChange w:id="133" w:author="Wojciech" w:date="2022-09-06T00:08:00Z">
              <w:tcPr>
                <w:tcW w:w="368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42F56DB8" w14:textId="77777777" w:rsidR="00A72A07" w:rsidRDefault="00A72A07" w:rsidP="00A72A07">
            <w:pPr>
              <w:pStyle w:val="ListParagraph"/>
              <w:numPr>
                <w:ilvl w:val="0"/>
                <w:numId w:val="15"/>
              </w:numPr>
              <w:autoSpaceDE/>
              <w:autoSpaceDN/>
              <w:adjustRightInd/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34" w:author="Wojciech" w:date="2022-09-05T23:59:00Z"/>
                <w:lang w:val="en-US"/>
              </w:rPr>
            </w:pPr>
            <w:proofErr w:type="spellStart"/>
            <w:ins w:id="135" w:author="Wojciech" w:date="2022-09-05T23:58:00Z">
              <w:r>
                <w:rPr>
                  <w:lang w:val="en-US"/>
                </w:rPr>
                <w:t>Wyb</w:t>
              </w:r>
            </w:ins>
            <w:ins w:id="136" w:author="Wojciech" w:date="2022-09-05T23:59:00Z">
              <w:r>
                <w:rPr>
                  <w:lang w:val="en-US"/>
                </w:rPr>
                <w:t>r</w:t>
              </w:r>
            </w:ins>
            <w:ins w:id="137" w:author="Wojciech" w:date="2022-09-05T23:58:00Z">
              <w:r>
                <w:rPr>
                  <w:lang w:val="en-US"/>
                </w:rPr>
                <w:t>ać</w:t>
              </w:r>
              <w:proofErr w:type="spellEnd"/>
              <w:r>
                <w:rPr>
                  <w:lang w:val="en-US"/>
                </w:rPr>
                <w:t xml:space="preserve"> </w:t>
              </w:r>
              <w:r w:rsidRPr="00A5683C">
                <w:rPr>
                  <w:lang w:val="en-US"/>
                </w:rPr>
                <w:t xml:space="preserve">View </w:t>
              </w:r>
              <w:proofErr w:type="spellStart"/>
              <w:r w:rsidRPr="00A5683C">
                <w:rPr>
                  <w:lang w:val="en-US"/>
                </w:rPr>
                <w:t>i</w:t>
              </w:r>
              <w:proofErr w:type="spellEnd"/>
              <w:r w:rsidRPr="00A5683C">
                <w:rPr>
                  <w:lang w:val="en-US"/>
                </w:rPr>
                <w:t xml:space="preserve"> Digital out</w:t>
              </w:r>
              <w:r>
                <w:rPr>
                  <w:lang w:val="en-US"/>
                </w:rPr>
                <w:t>puts.</w:t>
              </w:r>
            </w:ins>
          </w:p>
          <w:p w14:paraId="6A803515" w14:textId="77777777" w:rsidR="00A72A07" w:rsidRPr="009C1830" w:rsidRDefault="00A72A07" w:rsidP="00A72A07">
            <w:pPr>
              <w:ind w:left="3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38" w:author="Wojciech" w:date="2022-09-05T23:59:00Z"/>
              </w:rPr>
            </w:pPr>
            <w:ins w:id="139" w:author="Wojciech" w:date="2022-09-05T23:59:00Z">
              <w:r w:rsidRPr="009C1830">
                <w:t>Do sterowania chwytakiem służą sygnały:</w:t>
              </w:r>
            </w:ins>
          </w:p>
          <w:p w14:paraId="16C359FD" w14:textId="77777777" w:rsidR="00A72A07" w:rsidRPr="006A41CD" w:rsidRDefault="00A72A07">
            <w:pPr>
              <w:pStyle w:val="ListParagraph"/>
              <w:numPr>
                <w:ilvl w:val="0"/>
                <w:numId w:val="16"/>
              </w:numPr>
              <w:ind w:left="602" w:hanging="21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40" w:author="Wojciech" w:date="2022-09-06T00:00:00Z"/>
                <w:sz w:val="20"/>
                <w:lang w:val="en-US"/>
                <w:rPrChange w:id="141" w:author="Wojciech" w:date="2022-09-06T00:01:00Z">
                  <w:rPr>
                    <w:ins w:id="142" w:author="Wojciech" w:date="2022-09-06T00:00:00Z"/>
                    <w:lang w:val="en-US"/>
                  </w:rPr>
                </w:rPrChange>
              </w:rPr>
              <w:pPrChange w:id="143" w:author="Wojciech" w:date="2022-09-06T00:00:00Z">
                <w:pPr>
                  <w:ind w:left="360"/>
                  <w:jc w:val="left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144" w:author="Wojciech" w:date="2022-09-05T23:59:00Z">
              <w:r w:rsidRPr="006A41CD">
                <w:rPr>
                  <w:sz w:val="20"/>
                  <w:lang w:val="en-US"/>
                  <w:rPrChange w:id="145" w:author="Wojciech" w:date="2022-09-06T00:01:00Z">
                    <w:rPr>
                      <w:lang w:val="en-US"/>
                    </w:rPr>
                  </w:rPrChange>
                </w:rPr>
                <w:t>DO_PLC_R1_GripperClose_Manual,</w:t>
              </w:r>
            </w:ins>
          </w:p>
          <w:p w14:paraId="4C41D454" w14:textId="77777777" w:rsidR="00A72A07" w:rsidRPr="006A41CD" w:rsidRDefault="00A72A07">
            <w:pPr>
              <w:pStyle w:val="ListParagraph"/>
              <w:numPr>
                <w:ilvl w:val="0"/>
                <w:numId w:val="16"/>
              </w:numPr>
              <w:ind w:left="602" w:hanging="21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46" w:author="Wojciech" w:date="2022-09-06T00:00:00Z"/>
                <w:sz w:val="20"/>
                <w:lang w:val="en-US"/>
                <w:rPrChange w:id="147" w:author="Wojciech" w:date="2022-09-06T00:01:00Z">
                  <w:rPr>
                    <w:ins w:id="148" w:author="Wojciech" w:date="2022-09-06T00:00:00Z"/>
                    <w:lang w:val="en-US"/>
                  </w:rPr>
                </w:rPrChange>
              </w:rPr>
              <w:pPrChange w:id="149" w:author="Wojciech" w:date="2022-09-06T00:00:00Z">
                <w:pPr>
                  <w:ind w:left="360"/>
                  <w:jc w:val="left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150" w:author="Wojciech" w:date="2022-09-05T23:59:00Z">
              <w:r w:rsidRPr="006A41CD">
                <w:rPr>
                  <w:sz w:val="20"/>
                  <w:lang w:val="en-US"/>
                  <w:rPrChange w:id="151" w:author="Wojciech" w:date="2022-09-06T00:01:00Z">
                    <w:rPr>
                      <w:lang w:val="en-US"/>
                    </w:rPr>
                  </w:rPrChange>
                </w:rPr>
                <w:t>DO_PLC_R1_GripperOpen_Manual,</w:t>
              </w:r>
            </w:ins>
          </w:p>
          <w:p w14:paraId="430FC31C" w14:textId="77777777" w:rsidR="00A72A07" w:rsidRPr="006A41CD" w:rsidRDefault="00A72A07">
            <w:pPr>
              <w:pStyle w:val="ListParagraph"/>
              <w:numPr>
                <w:ilvl w:val="0"/>
                <w:numId w:val="16"/>
              </w:numPr>
              <w:ind w:left="602" w:hanging="21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52" w:author="Wojciech" w:date="2022-09-06T00:00:00Z"/>
                <w:sz w:val="20"/>
                <w:lang w:val="en-US"/>
                <w:rPrChange w:id="153" w:author="Wojciech" w:date="2022-09-06T00:01:00Z">
                  <w:rPr>
                    <w:ins w:id="154" w:author="Wojciech" w:date="2022-09-06T00:00:00Z"/>
                    <w:lang w:val="en-US"/>
                  </w:rPr>
                </w:rPrChange>
              </w:rPr>
              <w:pPrChange w:id="155" w:author="Wojciech" w:date="2022-09-06T00:00:00Z">
                <w:pPr>
                  <w:ind w:left="360"/>
                  <w:jc w:val="left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156" w:author="Wojciech" w:date="2022-09-05T23:59:00Z">
              <w:r w:rsidRPr="006A41CD">
                <w:rPr>
                  <w:sz w:val="20"/>
                  <w:lang w:val="en-US"/>
                  <w:rPrChange w:id="157" w:author="Wojciech" w:date="2022-09-06T00:01:00Z">
                    <w:rPr>
                      <w:lang w:val="en-US"/>
                    </w:rPr>
                  </w:rPrChange>
                </w:rPr>
                <w:t>DO_PLC_R2_GripperClose_Manual,</w:t>
              </w:r>
            </w:ins>
          </w:p>
          <w:p w14:paraId="3203960D" w14:textId="40A2DD47" w:rsidR="00A72A07" w:rsidRPr="006A41CD" w:rsidRDefault="00A72A07">
            <w:pPr>
              <w:pStyle w:val="ListParagraph"/>
              <w:numPr>
                <w:ilvl w:val="0"/>
                <w:numId w:val="16"/>
              </w:numPr>
              <w:ind w:left="602" w:hanging="21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58" w:author="Wojciech" w:date="2022-09-05T23:59:00Z"/>
                <w:sz w:val="20"/>
                <w:lang w:val="en-US"/>
                <w:rPrChange w:id="159" w:author="Wojciech" w:date="2022-09-06T00:01:00Z">
                  <w:rPr>
                    <w:ins w:id="160" w:author="Wojciech" w:date="2022-09-05T23:59:00Z"/>
                    <w:lang w:val="en-US"/>
                  </w:rPr>
                </w:rPrChange>
              </w:rPr>
              <w:pPrChange w:id="161" w:author="Wojciech" w:date="2022-09-06T00:00:00Z">
                <w:pPr>
                  <w:ind w:left="36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162" w:author="Wojciech" w:date="2022-09-05T23:59:00Z">
              <w:r w:rsidRPr="006A41CD">
                <w:rPr>
                  <w:sz w:val="20"/>
                  <w:lang w:val="en-US"/>
                  <w:rPrChange w:id="163" w:author="Wojciech" w:date="2022-09-06T00:01:00Z">
                    <w:rPr>
                      <w:lang w:val="en-US"/>
                    </w:rPr>
                  </w:rPrChange>
                </w:rPr>
                <w:t>DO_PLC_R2_GripperOpen_Manual.</w:t>
              </w:r>
            </w:ins>
          </w:p>
          <w:p w14:paraId="4AA2311A" w14:textId="18CB1BC7" w:rsidR="00A72A07" w:rsidRPr="00A72A07" w:rsidRDefault="00A72A07">
            <w:pPr>
              <w:pStyle w:val="ListParagraph"/>
              <w:autoSpaceDE/>
              <w:autoSpaceDN/>
              <w:adjustRightInd/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64" w:author="Wojciech" w:date="2022-09-05T23:58:00Z"/>
                <w:lang w:val="en-US"/>
                <w:rPrChange w:id="165" w:author="Wojciech" w:date="2022-09-05T23:58:00Z">
                  <w:rPr>
                    <w:ins w:id="166" w:author="Wojciech" w:date="2022-09-05T23:58:00Z"/>
                  </w:rPr>
                </w:rPrChange>
              </w:rPr>
              <w:pPrChange w:id="167" w:author="Wojciech" w:date="2022-09-06T00:01:00Z">
                <w:pPr>
                  <w:pStyle w:val="ListParagraph"/>
                  <w:numPr>
                    <w:numId w:val="15"/>
                  </w:numPr>
                  <w:autoSpaceDE/>
                  <w:autoSpaceDN/>
                  <w:adjustRightInd/>
                  <w:spacing w:line="259" w:lineRule="auto"/>
                  <w:ind w:hanging="360"/>
                  <w:jc w:val="left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</w:p>
        </w:tc>
        <w:tc>
          <w:tcPr>
            <w:tcW w:w="3261" w:type="dxa"/>
            <w:gridSpan w:val="2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tcPrChange w:id="168" w:author="Wojciech" w:date="2022-09-06T00:08:00Z">
              <w:tcPr>
                <w:tcW w:w="537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4B42A0BD" w14:textId="3247BBFF" w:rsidR="00A72A07" w:rsidRDefault="00FA6CD4" w:rsidP="00A72A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69" w:author="Wojciech" w:date="2022-09-05T23:58:00Z"/>
                <w:noProof/>
                <w:szCs w:val="24"/>
              </w:rPr>
            </w:pPr>
            <w:ins w:id="170" w:author="Wojciech" w:date="2022-09-06T00:05:00Z">
              <w:r>
                <w:rPr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19008" behindDoc="0" locked="0" layoutInCell="1" allowOverlap="1" wp14:anchorId="0B7791E9" wp14:editId="1177268F">
                        <wp:simplePos x="0" y="0"/>
                        <wp:positionH relativeFrom="column">
                          <wp:posOffset>31475</wp:posOffset>
                        </wp:positionH>
                        <wp:positionV relativeFrom="paragraph">
                          <wp:posOffset>818165</wp:posOffset>
                        </wp:positionV>
                        <wp:extent cx="1705971" cy="300251"/>
                        <wp:effectExtent l="0" t="0" r="27940" b="24130"/>
                        <wp:wrapNone/>
                        <wp:docPr id="40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1705971" cy="300251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5ECD4CC0" id="Elipsa 31" o:spid="_x0000_s1026" style="position:absolute;margin-left:2.5pt;margin-top:64.4pt;width:134.35pt;height:23.6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171" w:author="Wojciech" w:date="2022-09-05T23:58:00Z">
              <w:r w:rsidR="00A72A07">
                <w:rPr>
                  <w:noProof/>
                </w:rPr>
                <w:drawing>
                  <wp:inline distT="0" distB="0" distL="0" distR="0" wp14:anchorId="0103C1D9" wp14:editId="26A3EA2A">
                    <wp:extent cx="3060000" cy="2300400"/>
                    <wp:effectExtent l="0" t="0" r="7620" b="5080"/>
                    <wp:docPr id="35" name="Picture 16" descr="Graphical user interface&#10;&#10;Description automatically generated with medium confidenc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6" name="Picture 16" descr="Graphical user interface&#10;&#10;Description automatically generated with medium confidence"/>
                            <pic:cNvPicPr/>
                          </pic:nvPicPr>
                          <pic:blipFill>
                            <a:blip r:embed="rId6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A72A07" w14:paraId="344AADA7" w14:textId="77777777" w:rsidTr="0023287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172" w:author="Wojciech" w:date="2022-09-05T23:58:00Z"/>
        </w:trPr>
        <w:tc>
          <w:tcPr>
            <w:tcW w:w="6237" w:type="dxa"/>
            <w:tcBorders>
              <w:top w:val="single" w:sz="8" w:space="0" w:color="BFBFBF" w:themeColor="background1" w:themeShade="BF"/>
            </w:tcBorders>
            <w:tcPrChange w:id="173" w:author="Wojciech" w:date="2022-09-06T00:08:00Z">
              <w:tcPr>
                <w:tcW w:w="368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630BFC3A" w14:textId="2B34391C" w:rsidR="006A41CD" w:rsidRDefault="006A41CD" w:rsidP="006A41CD">
            <w:pPr>
              <w:pStyle w:val="ListParagraph"/>
              <w:numPr>
                <w:ilvl w:val="0"/>
                <w:numId w:val="15"/>
              </w:numPr>
              <w:autoSpaceDE/>
              <w:autoSpaceDN/>
              <w:adjustRightInd/>
              <w:spacing w:line="259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174" w:author="Wojciech" w:date="2022-09-06T00:01:00Z"/>
              </w:rPr>
            </w:pPr>
            <w:ins w:id="175" w:author="Wojciech" w:date="2022-09-06T00:01:00Z">
              <w:r w:rsidRPr="00A5683C">
                <w:lastRenderedPageBreak/>
                <w:t>Wybiera</w:t>
              </w:r>
              <w:r>
                <w:t>ć</w:t>
              </w:r>
              <w:r w:rsidRPr="00A5683C">
                <w:t xml:space="preserve"> sygnał dla robota, d</w:t>
              </w:r>
              <w:r>
                <w:t>la którego chcemy użyć pin kalibracyjny i klik</w:t>
              </w:r>
            </w:ins>
            <w:ins w:id="176" w:author="Wojciech" w:date="2022-09-06T00:02:00Z">
              <w:r>
                <w:t>nąć</w:t>
              </w:r>
            </w:ins>
            <w:ins w:id="177" w:author="Wojciech" w:date="2022-09-06T00:01:00Z">
              <w:r>
                <w:t xml:space="preserve"> na 1.</w:t>
              </w:r>
            </w:ins>
          </w:p>
          <w:p w14:paraId="2B508A83" w14:textId="77777777" w:rsidR="00A72A07" w:rsidRPr="009C1830" w:rsidRDefault="00A72A07">
            <w:pPr>
              <w:pStyle w:val="ListParagraph"/>
              <w:autoSpaceDE/>
              <w:autoSpaceDN/>
              <w:adjustRightInd/>
              <w:spacing w:line="259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178" w:author="Wojciech" w:date="2022-09-05T23:58:00Z"/>
              </w:rPr>
              <w:pPrChange w:id="179" w:author="Wojciech" w:date="2022-09-06T00:03:00Z">
                <w:pPr>
                  <w:pStyle w:val="ListParagraph"/>
                  <w:numPr>
                    <w:numId w:val="15"/>
                  </w:numPr>
                  <w:autoSpaceDE/>
                  <w:autoSpaceDN/>
                  <w:adjustRightInd/>
                  <w:spacing w:line="259" w:lineRule="auto"/>
                  <w:ind w:hanging="360"/>
                  <w:jc w:val="left"/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/w:pPr>
              </w:pPrChange>
            </w:pPr>
          </w:p>
        </w:tc>
        <w:tc>
          <w:tcPr>
            <w:tcW w:w="3261" w:type="dxa"/>
            <w:gridSpan w:val="2"/>
            <w:tcBorders>
              <w:top w:val="single" w:sz="8" w:space="0" w:color="BFBFBF" w:themeColor="background1" w:themeShade="BF"/>
            </w:tcBorders>
            <w:tcPrChange w:id="180" w:author="Wojciech" w:date="2022-09-06T00:08:00Z">
              <w:tcPr>
                <w:tcW w:w="537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4BDE9017" w14:textId="366E3506" w:rsidR="00A72A07" w:rsidRDefault="00FA6CD4" w:rsidP="00A72A0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181" w:author="Wojciech" w:date="2022-09-05T23:58:00Z"/>
                <w:noProof/>
                <w:szCs w:val="24"/>
              </w:rPr>
            </w:pPr>
            <w:ins w:id="182" w:author="Wojciech" w:date="2022-09-06T00:05:00Z">
              <w:r>
                <w:rPr>
                  <w:noProof/>
                </w:rPr>
                <w:drawing>
                  <wp:inline distT="0" distB="0" distL="0" distR="0" wp14:anchorId="3CF507EA" wp14:editId="4F538B51">
                    <wp:extent cx="3060000" cy="2300400"/>
                    <wp:effectExtent l="0" t="0" r="7620" b="5080"/>
                    <wp:docPr id="41" name="Picture 18" descr="A picture containing graphical user interfac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8" name="Picture 18" descr="A picture containing graphical user interface&#10;&#10;Description automatically generated"/>
                            <pic:cNvPicPr/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ins w:id="183" w:author="Wojciech" w:date="2022-09-06T00:02:00Z">
              <w:r w:rsidR="006A41CD">
                <w:rPr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16960" behindDoc="0" locked="0" layoutInCell="1" allowOverlap="1" wp14:anchorId="78587926" wp14:editId="754BB95A">
                        <wp:simplePos x="0" y="0"/>
                        <wp:positionH relativeFrom="column">
                          <wp:posOffset>838200</wp:posOffset>
                        </wp:positionH>
                        <wp:positionV relativeFrom="paragraph">
                          <wp:posOffset>1841178</wp:posOffset>
                        </wp:positionV>
                        <wp:extent cx="627409" cy="272955"/>
                        <wp:effectExtent l="0" t="0" r="20320" b="13335"/>
                        <wp:wrapNone/>
                        <wp:docPr id="39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627409" cy="272955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3204F103" id="Elipsa 31" o:spid="_x0000_s1026" style="position:absolute;margin-left:66pt;margin-top:144.95pt;width:49.4pt;height:21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184" w:author="Wojciech" w:date="2022-09-05T23:51:00Z">
              <w:r w:rsidR="006A41CD">
                <w:rPr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09792" behindDoc="0" locked="0" layoutInCell="1" allowOverlap="1" wp14:anchorId="54F58845" wp14:editId="10A52CEB">
                        <wp:simplePos x="0" y="0"/>
                        <wp:positionH relativeFrom="column">
                          <wp:posOffset>33067</wp:posOffset>
                        </wp:positionH>
                        <wp:positionV relativeFrom="paragraph">
                          <wp:posOffset>831945</wp:posOffset>
                        </wp:positionV>
                        <wp:extent cx="1705971" cy="300251"/>
                        <wp:effectExtent l="0" t="0" r="27940" b="24130"/>
                        <wp:wrapNone/>
                        <wp:docPr id="30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1705971" cy="300251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47D4617F" id="Elipsa 31" o:spid="_x0000_s1026" style="position:absolute;margin-left:2.6pt;margin-top:65.5pt;width:134.35pt;height:23.6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</w:p>
        </w:tc>
      </w:tr>
      <w:tr w:rsidR="00A72A07" w14:paraId="53B8C2C5" w14:textId="77777777" w:rsidTr="00232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85" w:author="Wojciech" w:date="2022-09-05T23:58:00Z"/>
        </w:trPr>
        <w:tc>
          <w:tcPr>
            <w:tcW w:w="6237" w:type="dxa"/>
            <w:tcBorders>
              <w:top w:val="single" w:sz="4" w:space="0" w:color="BFBFBF" w:themeColor="background1" w:themeShade="BF"/>
              <w:bottom w:val="none" w:sz="0" w:space="0" w:color="auto"/>
            </w:tcBorders>
            <w:tcPrChange w:id="186" w:author="Wojciech" w:date="2022-09-06T00:08:00Z">
              <w:tcPr>
                <w:tcW w:w="368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5CDFA162" w14:textId="59026059" w:rsidR="00FA6CD4" w:rsidRPr="00A5683C" w:rsidRDefault="00FA6CD4" w:rsidP="00FA6CD4">
            <w:pPr>
              <w:pStyle w:val="ListParagraph"/>
              <w:numPr>
                <w:ilvl w:val="0"/>
                <w:numId w:val="15"/>
              </w:numPr>
              <w:autoSpaceDE/>
              <w:autoSpaceDN/>
              <w:adjustRightInd/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87" w:author="Wojciech" w:date="2022-09-06T00:03:00Z"/>
              </w:rPr>
            </w:pPr>
            <w:ins w:id="188" w:author="Wojciech" w:date="2022-09-06T00:03:00Z">
              <w:r>
                <w:t>Włożyć pin do chwytaka i nacis</w:t>
              </w:r>
            </w:ins>
            <w:ins w:id="189" w:author="Wojciech" w:date="2022-09-06T00:04:00Z">
              <w:r>
                <w:t>nąć</w:t>
              </w:r>
            </w:ins>
            <w:ins w:id="190" w:author="Wojciech" w:date="2022-09-06T00:03:00Z">
              <w:r>
                <w:t xml:space="preserve"> </w:t>
              </w:r>
            </w:ins>
            <w:ins w:id="191" w:author="Wojciech" w:date="2022-09-06T00:04:00Z">
              <w:r>
                <w:t>przycisk załączenia napędów (</w:t>
              </w:r>
            </w:ins>
            <w:proofErr w:type="spellStart"/>
            <w:ins w:id="192" w:author="Wojciech" w:date="2022-09-06T00:03:00Z">
              <w:r>
                <w:t>deadman</w:t>
              </w:r>
            </w:ins>
            <w:proofErr w:type="spellEnd"/>
            <w:ins w:id="193" w:author="Wojciech" w:date="2022-09-06T00:04:00Z">
              <w:r>
                <w:t>)</w:t>
              </w:r>
            </w:ins>
            <w:ins w:id="194" w:author="Wojciech" w:date="2022-09-06T00:03:00Z">
              <w:r>
                <w:t>. Chwytak zostanie zamknięty. Sprawdz</w:t>
              </w:r>
            </w:ins>
            <w:ins w:id="195" w:author="Wojciech" w:date="2022-09-06T00:04:00Z">
              <w:r>
                <w:t>ić,</w:t>
              </w:r>
            </w:ins>
            <w:ins w:id="196" w:author="Wojciech" w:date="2022-09-06T00:03:00Z">
              <w:r>
                <w:t xml:space="preserve"> czy pin jest dobrze umieszczony w chwytaku. Zmieni</w:t>
              </w:r>
            </w:ins>
            <w:ins w:id="197" w:author="Wojciech" w:date="2022-09-06T00:04:00Z">
              <w:r>
                <w:t>ć</w:t>
              </w:r>
            </w:ins>
            <w:ins w:id="198" w:author="Wojciech" w:date="2022-09-06T00:03:00Z">
              <w:r>
                <w:t xml:space="preserve"> wartość sygnału na 0.</w:t>
              </w:r>
            </w:ins>
          </w:p>
          <w:p w14:paraId="61A2DB1F" w14:textId="69F16AE6" w:rsidR="00A72A07" w:rsidRDefault="00A72A07">
            <w:pPr>
              <w:pStyle w:val="ListParagraph"/>
              <w:autoSpaceDE/>
              <w:autoSpaceDN/>
              <w:adjustRightInd/>
              <w:spacing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99" w:author="Wojciech" w:date="2022-09-05T23:58:00Z"/>
                <w:lang w:val="en-US"/>
              </w:rPr>
              <w:pPrChange w:id="200" w:author="Wojciech" w:date="2022-09-06T00:06:00Z">
                <w:pPr>
                  <w:pStyle w:val="ListParagraph"/>
                  <w:numPr>
                    <w:numId w:val="15"/>
                  </w:numPr>
                  <w:autoSpaceDE/>
                  <w:autoSpaceDN/>
                  <w:adjustRightInd/>
                  <w:spacing w:line="259" w:lineRule="auto"/>
                  <w:ind w:hanging="360"/>
                  <w:jc w:val="left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</w:p>
        </w:tc>
        <w:tc>
          <w:tcPr>
            <w:tcW w:w="3261" w:type="dxa"/>
            <w:gridSpan w:val="2"/>
            <w:tcBorders>
              <w:top w:val="single" w:sz="4" w:space="0" w:color="BFBFBF" w:themeColor="background1" w:themeShade="BF"/>
              <w:bottom w:val="none" w:sz="0" w:space="0" w:color="auto"/>
            </w:tcBorders>
            <w:tcPrChange w:id="201" w:author="Wojciech" w:date="2022-09-06T00:08:00Z">
              <w:tcPr>
                <w:tcW w:w="537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3FBD1418" w14:textId="199604A6" w:rsidR="00A72A07" w:rsidRDefault="001708F9" w:rsidP="00A72A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02" w:author="Wojciech" w:date="2022-09-05T23:58:00Z"/>
                <w:noProof/>
                <w:szCs w:val="24"/>
              </w:rPr>
            </w:pPr>
            <w:ins w:id="203" w:author="Wojciech" w:date="2022-09-06T00:06:00Z">
              <w:r>
                <w:rPr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23104" behindDoc="0" locked="0" layoutInCell="1" allowOverlap="1" wp14:anchorId="19BE5994" wp14:editId="681D6DA1">
                        <wp:simplePos x="0" y="0"/>
                        <wp:positionH relativeFrom="column">
                          <wp:posOffset>453703</wp:posOffset>
                        </wp:positionH>
                        <wp:positionV relativeFrom="paragraph">
                          <wp:posOffset>1844675</wp:posOffset>
                        </wp:positionV>
                        <wp:extent cx="627409" cy="272955"/>
                        <wp:effectExtent l="0" t="0" r="20320" b="13335"/>
                        <wp:wrapNone/>
                        <wp:docPr id="44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627409" cy="272955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6C747296" id="Elipsa 31" o:spid="_x0000_s1026" style="position:absolute;margin-left:35.7pt;margin-top:145.25pt;width:49.4pt;height:21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  <w:r>
                <w:rPr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21056" behindDoc="0" locked="0" layoutInCell="1" allowOverlap="1" wp14:anchorId="6340C557" wp14:editId="609F75DE">
                        <wp:simplePos x="0" y="0"/>
                        <wp:positionH relativeFrom="column">
                          <wp:posOffset>45123</wp:posOffset>
                        </wp:positionH>
                        <wp:positionV relativeFrom="paragraph">
                          <wp:posOffset>849479</wp:posOffset>
                        </wp:positionV>
                        <wp:extent cx="1705971" cy="300251"/>
                        <wp:effectExtent l="0" t="0" r="27940" b="24130"/>
                        <wp:wrapNone/>
                        <wp:docPr id="43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1705971" cy="300251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37B15A0C" id="Elipsa 31" o:spid="_x0000_s1026" style="position:absolute;margin-left:3.55pt;margin-top:66.9pt;width:134.35pt;height:23.6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  <w:r>
                <w:rPr>
                  <w:noProof/>
                </w:rPr>
                <w:drawing>
                  <wp:inline distT="0" distB="0" distL="0" distR="0" wp14:anchorId="1EB55BA9" wp14:editId="0C986D2E">
                    <wp:extent cx="3060000" cy="2300400"/>
                    <wp:effectExtent l="0" t="0" r="7620" b="5080"/>
                    <wp:docPr id="42" name="Picture 17" descr="A picture containing tab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7" name="Picture 17" descr="A picture containing table&#10;&#10;Description automatically generated"/>
                            <pic:cNvPicPr/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6BBC793D" w14:textId="5B7BC266" w:rsidR="00CA3FB6" w:rsidRDefault="00CA3FB6" w:rsidP="007A34A0">
      <w:pPr>
        <w:rPr>
          <w:ins w:id="204" w:author="Wojciech" w:date="2022-09-05T23:51:00Z"/>
        </w:rPr>
      </w:pPr>
    </w:p>
    <w:p w14:paraId="7DF8F953" w14:textId="57181742" w:rsidR="009943B8" w:rsidRDefault="009943B8" w:rsidP="009943B8">
      <w:pPr>
        <w:rPr>
          <w:ins w:id="205" w:author="Wojciech" w:date="2022-09-06T00:08:00Z"/>
        </w:rPr>
      </w:pPr>
      <w:ins w:id="206" w:author="Wojciech" w:date="2022-09-06T00:08:00Z">
        <w:r>
          <w:t>Procedura wyznaczania ukła</w:t>
        </w:r>
      </w:ins>
      <w:ins w:id="207" w:author="Wojciech" w:date="2022-09-06T00:09:00Z">
        <w:r>
          <w:t>du obiektu roboczego (WOBJ).</w:t>
        </w:r>
      </w:ins>
    </w:p>
    <w:tbl>
      <w:tblPr>
        <w:tblStyle w:val="TabelaABB"/>
        <w:tblW w:w="9345" w:type="dxa"/>
        <w:tblLayout w:type="fixed"/>
        <w:tblLook w:val="04A0" w:firstRow="1" w:lastRow="0" w:firstColumn="1" w:lastColumn="0" w:noHBand="0" w:noVBand="1"/>
      </w:tblPr>
      <w:tblGrid>
        <w:gridCol w:w="3969"/>
        <w:gridCol w:w="5376"/>
        <w:tblGridChange w:id="208">
          <w:tblGrid>
            <w:gridCol w:w="3969"/>
            <w:gridCol w:w="5376"/>
          </w:tblGrid>
        </w:tblGridChange>
      </w:tblGrid>
      <w:tr w:rsidR="009943B8" w:rsidRPr="008D722D" w14:paraId="2B721FF1" w14:textId="77777777" w:rsidTr="006063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09" w:author="Wojciech" w:date="2022-09-06T00:08:00Z"/>
        </w:trPr>
        <w:tc>
          <w:tcPr>
            <w:tcW w:w="3969" w:type="dxa"/>
            <w:tcBorders>
              <w:bottom w:val="single" w:sz="8" w:space="0" w:color="auto"/>
            </w:tcBorders>
          </w:tcPr>
          <w:p w14:paraId="5381DA90" w14:textId="77777777" w:rsidR="009943B8" w:rsidRPr="008D722D" w:rsidRDefault="009943B8" w:rsidP="006063EF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ins w:id="210" w:author="Wojciech" w:date="2022-09-06T00:08:00Z"/>
                <w:color w:val="auto"/>
                <w:lang w:val="en-GB"/>
              </w:rPr>
            </w:pPr>
            <w:proofErr w:type="spellStart"/>
            <w:ins w:id="211" w:author="Wojciech" w:date="2022-09-06T00:08:00Z">
              <w:r>
                <w:rPr>
                  <w:color w:val="auto"/>
                  <w:lang w:val="en-GB"/>
                </w:rPr>
                <w:t>Działanie</w:t>
              </w:r>
              <w:proofErr w:type="spellEnd"/>
            </w:ins>
          </w:p>
        </w:tc>
        <w:tc>
          <w:tcPr>
            <w:tcW w:w="5376" w:type="dxa"/>
            <w:tcBorders>
              <w:bottom w:val="single" w:sz="8" w:space="0" w:color="auto"/>
            </w:tcBorders>
          </w:tcPr>
          <w:p w14:paraId="37AAB86E" w14:textId="77777777" w:rsidR="009943B8" w:rsidRPr="008D722D" w:rsidRDefault="009943B8" w:rsidP="006063EF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ins w:id="212" w:author="Wojciech" w:date="2022-09-06T00:08:00Z"/>
                <w:color w:val="auto"/>
                <w:lang w:val="en-GB"/>
              </w:rPr>
            </w:pPr>
            <w:proofErr w:type="spellStart"/>
            <w:ins w:id="213" w:author="Wojciech" w:date="2022-09-06T00:08:00Z">
              <w:r w:rsidRPr="008D722D">
                <w:rPr>
                  <w:color w:val="auto"/>
                  <w:lang w:val="en-GB"/>
                </w:rPr>
                <w:t>Widok</w:t>
              </w:r>
              <w:proofErr w:type="spellEnd"/>
            </w:ins>
          </w:p>
        </w:tc>
      </w:tr>
      <w:tr w:rsidR="0066371F" w14:paraId="5D015317" w14:textId="77777777" w:rsidTr="006063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14" w:author="Wojciech" w:date="2022-09-06T00:08:00Z"/>
        </w:trPr>
        <w:tc>
          <w:tcPr>
            <w:tcW w:w="3969" w:type="dxa"/>
            <w:tcBorders>
              <w:top w:val="single" w:sz="8" w:space="0" w:color="auto"/>
              <w:bottom w:val="none" w:sz="0" w:space="0" w:color="auto"/>
            </w:tcBorders>
          </w:tcPr>
          <w:p w14:paraId="54401B12" w14:textId="09C3F791" w:rsidR="0066371F" w:rsidRPr="006063EF" w:rsidRDefault="0066371F">
            <w:pPr>
              <w:pStyle w:val="AktuellBrdtext"/>
              <w:numPr>
                <w:ilvl w:val="0"/>
                <w:numId w:val="17"/>
              </w:numPr>
              <w:spacing w:before="120" w:after="120"/>
              <w:ind w:left="460" w:right="227"/>
              <w:rPr>
                <w:ins w:id="215" w:author="Wojciech" w:date="2022-09-06T00:08:00Z"/>
                <w:rFonts w:ascii="ABBvoice" w:hAnsi="ABBvoice" w:cs="ABBvoice"/>
                <w:bCs/>
                <w:noProof/>
                <w:sz w:val="24"/>
                <w:szCs w:val="24"/>
              </w:rPr>
              <w:pPrChange w:id="216" w:author="Wojciech" w:date="2022-09-06T00:09:00Z">
                <w:pPr>
                  <w:pStyle w:val="AktuellBrdtext"/>
                  <w:numPr>
                    <w:numId w:val="17"/>
                  </w:numPr>
                  <w:spacing w:before="120" w:after="120"/>
                  <w:ind w:left="720" w:right="227" w:hanging="360"/>
                </w:pPr>
              </w:pPrChange>
            </w:pPr>
            <w:ins w:id="217" w:author="Wojciech" w:date="2022-09-06T00:09:00Z">
              <w:r w:rsidRPr="00633136">
                <w:t>Wybiera</w:t>
              </w:r>
              <w:r>
                <w:t>ć</w:t>
              </w:r>
              <w:r w:rsidRPr="00633136">
                <w:t xml:space="preserve"> </w:t>
              </w:r>
              <w:proofErr w:type="spellStart"/>
              <w:r>
                <w:t>T</w:t>
              </w:r>
              <w:r w:rsidRPr="00633136">
                <w:t>ask</w:t>
              </w:r>
              <w:proofErr w:type="spellEnd"/>
              <w:r w:rsidRPr="00633136">
                <w:t>/program robota, dla którego wyznacza</w:t>
              </w:r>
            </w:ins>
            <w:ins w:id="218" w:author="Wojciech" w:date="2022-09-06T00:10:00Z">
              <w:r>
                <w:t>ny będzie układ obiektu roboczego (</w:t>
              </w:r>
            </w:ins>
            <w:proofErr w:type="spellStart"/>
            <w:ins w:id="219" w:author="Wojciech" w:date="2022-09-06T00:09:00Z">
              <w:r w:rsidRPr="00633136">
                <w:t>wobj</w:t>
              </w:r>
            </w:ins>
            <w:proofErr w:type="spellEnd"/>
            <w:ins w:id="220" w:author="Wojciech" w:date="2022-09-06T00:10:00Z">
              <w:r>
                <w:t>)</w:t>
              </w:r>
            </w:ins>
            <w:ins w:id="221" w:author="Wojciech" w:date="2022-09-06T00:09:00Z">
              <w:r w:rsidRPr="00633136">
                <w:t xml:space="preserve">. </w:t>
              </w:r>
            </w:ins>
          </w:p>
        </w:tc>
        <w:tc>
          <w:tcPr>
            <w:tcW w:w="5376" w:type="dxa"/>
            <w:tcBorders>
              <w:top w:val="single" w:sz="8" w:space="0" w:color="auto"/>
              <w:bottom w:val="none" w:sz="0" w:space="0" w:color="auto"/>
            </w:tcBorders>
          </w:tcPr>
          <w:p w14:paraId="3A5B560F" w14:textId="55477C8E" w:rsidR="0066371F" w:rsidRDefault="0066371F" w:rsidP="0066371F">
            <w:pPr>
              <w:jc w:val="center"/>
              <w:rPr>
                <w:ins w:id="222" w:author="Wojciech" w:date="2022-09-06T00:08:00Z"/>
                <w:sz w:val="20"/>
              </w:rPr>
            </w:pPr>
            <w:ins w:id="223" w:author="Wojciech" w:date="2022-09-06T00:08:00Z">
              <w:r>
                <w:rPr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27200" behindDoc="0" locked="0" layoutInCell="1" allowOverlap="1" wp14:anchorId="07F0D54A" wp14:editId="6AFDA85F">
                        <wp:simplePos x="0" y="0"/>
                        <wp:positionH relativeFrom="column">
                          <wp:posOffset>1547485</wp:posOffset>
                        </wp:positionH>
                        <wp:positionV relativeFrom="paragraph">
                          <wp:posOffset>475937</wp:posOffset>
                        </wp:positionV>
                        <wp:extent cx="682388" cy="259308"/>
                        <wp:effectExtent l="0" t="0" r="22860" b="26670"/>
                        <wp:wrapNone/>
                        <wp:docPr id="45" name="Elipsa 29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682388" cy="259308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294D5648" id="Elipsa 29" o:spid="_x0000_s1026" style="position:absolute;margin-left:121.85pt;margin-top:37.5pt;width:53.75pt;height:20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224" w:author="Wojciech" w:date="2022-09-06T00:10:00Z">
              <w:r>
                <w:rPr>
                  <w:noProof/>
                </w:rPr>
                <w:drawing>
                  <wp:inline distT="0" distB="0" distL="0" distR="0" wp14:anchorId="61AE8F66" wp14:editId="37E7713A">
                    <wp:extent cx="3060000" cy="2300400"/>
                    <wp:effectExtent l="0" t="0" r="7620" b="5080"/>
                    <wp:docPr id="46" name="Picture 2" descr="Graphical user interface, application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" name="Picture 2" descr="Graphical user interface, application&#10;&#10;Description automatically generated"/>
                            <pic:cNvPicPr/>
                          </pic:nvPicPr>
                          <pic:blipFill>
                            <a:blip r:embed="rId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ins w:id="225" w:author="Wojciech" w:date="2022-09-06T00:08:00Z">
              <w:r>
                <w:t xml:space="preserve">            </w:t>
              </w:r>
            </w:ins>
          </w:p>
        </w:tc>
      </w:tr>
      <w:tr w:rsidR="0066371F" w14:paraId="64B234B0" w14:textId="77777777" w:rsidTr="006063E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226" w:author="Wojciech" w:date="2022-09-06T00:08:00Z"/>
        </w:trPr>
        <w:tc>
          <w:tcPr>
            <w:tcW w:w="3969" w:type="dxa"/>
            <w:tcBorders>
              <w:bottom w:val="single" w:sz="8" w:space="0" w:color="BFBFBF" w:themeColor="background1" w:themeShade="BF"/>
            </w:tcBorders>
          </w:tcPr>
          <w:p w14:paraId="16DD8ACD" w14:textId="460BFAEC" w:rsidR="0066371F" w:rsidRPr="006063EF" w:rsidRDefault="0066371F">
            <w:pPr>
              <w:pStyle w:val="AktuellBrdtext"/>
              <w:spacing w:before="120" w:after="120"/>
              <w:ind w:right="227"/>
              <w:rPr>
                <w:ins w:id="227" w:author="Wojciech" w:date="2022-09-06T00:08:00Z"/>
                <w:rFonts w:ascii="ABBvoice" w:hAnsi="ABBvoice" w:cs="ABBvoice"/>
                <w:bCs/>
                <w:noProof/>
                <w:sz w:val="24"/>
                <w:szCs w:val="24"/>
              </w:rPr>
              <w:pPrChange w:id="228" w:author="Wojciech" w:date="2022-09-06T00:10:00Z">
                <w:pPr>
                  <w:pStyle w:val="AktuellBrdtext"/>
                  <w:numPr>
                    <w:numId w:val="17"/>
                  </w:numPr>
                  <w:spacing w:before="120" w:after="120"/>
                  <w:ind w:left="319" w:right="227" w:hanging="219"/>
                </w:pPr>
              </w:pPrChange>
            </w:pPr>
          </w:p>
        </w:tc>
        <w:tc>
          <w:tcPr>
            <w:tcW w:w="5376" w:type="dxa"/>
            <w:tcBorders>
              <w:bottom w:val="single" w:sz="8" w:space="0" w:color="BFBFBF" w:themeColor="background1" w:themeShade="BF"/>
            </w:tcBorders>
          </w:tcPr>
          <w:p w14:paraId="4C228E19" w14:textId="1705D19F" w:rsidR="0066371F" w:rsidRDefault="0066371F" w:rsidP="0066371F">
            <w:pPr>
              <w:jc w:val="center"/>
              <w:rPr>
                <w:ins w:id="229" w:author="Wojciech" w:date="2022-09-06T00:08:00Z"/>
                <w:sz w:val="20"/>
              </w:rPr>
            </w:pPr>
          </w:p>
        </w:tc>
      </w:tr>
      <w:tr w:rsidR="009943B8" w14:paraId="788E58C7" w14:textId="77777777" w:rsidTr="006063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30" w:author="Wojciech" w:date="2022-09-06T00:08:00Z"/>
        </w:trPr>
        <w:tc>
          <w:tcPr>
            <w:tcW w:w="396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239C3B73" w14:textId="58CBF557" w:rsidR="009943B8" w:rsidRPr="006063EF" w:rsidRDefault="0066371F" w:rsidP="009943B8">
            <w:pPr>
              <w:pStyle w:val="AktuellBrdtext"/>
              <w:numPr>
                <w:ilvl w:val="0"/>
                <w:numId w:val="17"/>
              </w:numPr>
              <w:spacing w:before="120" w:after="120"/>
              <w:ind w:left="319" w:right="227" w:hanging="219"/>
              <w:rPr>
                <w:ins w:id="231" w:author="Wojciech" w:date="2022-09-06T00:08:00Z"/>
                <w:rFonts w:ascii="ABBvoice" w:hAnsi="ABBvoice" w:cs="ABBvoice"/>
                <w:bCs/>
                <w:noProof/>
                <w:sz w:val="24"/>
                <w:szCs w:val="24"/>
              </w:rPr>
            </w:pPr>
            <w:ins w:id="232" w:author="Wojciech" w:date="2022-09-06T00:12:00Z">
              <w:r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 xml:space="preserve">Z Menu wybrać </w:t>
              </w:r>
              <w:r w:rsidRPr="00F5556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233" w:author="Wojciech" w:date="2022-09-06T00:14:00Z">
                    <w:rPr/>
                  </w:rPrChange>
                </w:rPr>
                <w:t>Program Editor.</w:t>
              </w:r>
            </w:ins>
          </w:p>
          <w:p w14:paraId="3BA179C1" w14:textId="77777777" w:rsidR="009943B8" w:rsidRPr="00F55566" w:rsidRDefault="009943B8" w:rsidP="006063EF">
            <w:pPr>
              <w:pStyle w:val="AktuellBrdtext"/>
              <w:spacing w:before="120" w:after="120"/>
              <w:ind w:right="227"/>
              <w:rPr>
                <w:ins w:id="234" w:author="Wojciech" w:date="2022-09-06T00:08:00Z"/>
                <w:rFonts w:ascii="ABBvoice" w:hAnsi="ABBvoice" w:cs="ABBvoice"/>
                <w:bCs/>
                <w:noProof/>
                <w:sz w:val="24"/>
                <w:szCs w:val="24"/>
                <w:rPrChange w:id="235" w:author="Wojciech" w:date="2022-09-06T00:14:00Z">
                  <w:rPr>
                    <w:ins w:id="236" w:author="Wojciech" w:date="2022-09-06T00:08:00Z"/>
                    <w:sz w:val="20"/>
                  </w:rPr>
                </w:rPrChange>
              </w:rPr>
            </w:pPr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CC8A5D3" w14:textId="527F5CBA" w:rsidR="009943B8" w:rsidRPr="00F55566" w:rsidRDefault="00F55566" w:rsidP="006063EF">
            <w:pPr>
              <w:jc w:val="center"/>
              <w:rPr>
                <w:ins w:id="237" w:author="Wojciech" w:date="2022-09-06T00:08:00Z"/>
                <w:rFonts w:eastAsia="Calibri"/>
                <w:bCs/>
                <w:noProof/>
                <w:szCs w:val="24"/>
                <w:rPrChange w:id="238" w:author="Wojciech" w:date="2022-09-06T00:14:00Z">
                  <w:rPr>
                    <w:ins w:id="239" w:author="Wojciech" w:date="2022-09-06T00:08:00Z"/>
                    <w:sz w:val="20"/>
                  </w:rPr>
                </w:rPrChange>
              </w:rPr>
            </w:pPr>
            <w:ins w:id="240" w:author="Wojciech" w:date="2022-09-06T00:14:00Z">
              <w:r w:rsidRPr="00F55566">
                <w:rPr>
                  <w:rFonts w:eastAsia="Calibri"/>
                  <w:bCs/>
                  <w:noProof/>
                  <w:szCs w:val="24"/>
                  <w:rPrChange w:id="241" w:author="Wojciech" w:date="2022-09-06T00:14:00Z">
                    <w:rPr>
                      <w:noProof/>
                      <w:szCs w:val="24"/>
                    </w:rPr>
                  </w:rPrChange>
                </w:rPr>
                <mc:AlternateContent>
                  <mc:Choice Requires="wps">
                    <w:drawing>
                      <wp:anchor distT="0" distB="0" distL="114300" distR="114300" simplePos="0" relativeHeight="251829248" behindDoc="0" locked="0" layoutInCell="1" allowOverlap="1" wp14:anchorId="098E935B" wp14:editId="1B6D0AA0">
                        <wp:simplePos x="0" y="0"/>
                        <wp:positionH relativeFrom="column">
                          <wp:posOffset>59955</wp:posOffset>
                        </wp:positionH>
                        <wp:positionV relativeFrom="paragraph">
                          <wp:posOffset>1012199</wp:posOffset>
                        </wp:positionV>
                        <wp:extent cx="1405719" cy="272955"/>
                        <wp:effectExtent l="0" t="0" r="23495" b="13335"/>
                        <wp:wrapNone/>
                        <wp:docPr id="49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1405719" cy="272955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24BC3320" id="Elipsa 31" o:spid="_x0000_s1026" style="position:absolute;margin-left:4.7pt;margin-top:79.7pt;width:110.7pt;height:21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242" w:author="Wojciech" w:date="2022-09-06T00:13:00Z">
              <w:r w:rsidRPr="00F55566">
                <w:rPr>
                  <w:rFonts w:eastAsia="Calibri"/>
                  <w:bCs/>
                  <w:noProof/>
                  <w:szCs w:val="24"/>
                  <w:rPrChange w:id="243" w:author="Wojciech" w:date="2022-09-06T00:14:00Z">
                    <w:rPr>
                      <w:noProof/>
                    </w:rPr>
                  </w:rPrChange>
                </w:rPr>
                <w:drawing>
                  <wp:inline distT="0" distB="0" distL="0" distR="0" wp14:anchorId="21CC4506" wp14:editId="0FE78636">
                    <wp:extent cx="3060000" cy="2300400"/>
                    <wp:effectExtent l="0" t="0" r="7620" b="5080"/>
                    <wp:docPr id="47" name="Picture 3" descr="Tab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3" name="Picture 3" descr="Table&#10;&#10;Description automatically generated"/>
                            <pic:cNvPicPr/>
                          </pic:nvPicPr>
                          <pic:blipFill>
                            <a:blip r:embed="rId6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F55566" w14:paraId="093508F7" w14:textId="77777777" w:rsidTr="006063E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244" w:author="Wojciech" w:date="2022-09-06T00:14:00Z"/>
        </w:trPr>
        <w:tc>
          <w:tcPr>
            <w:tcW w:w="396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26AFB52" w14:textId="5D4F4809" w:rsidR="00F55566" w:rsidRPr="00F55566" w:rsidRDefault="00F55566">
            <w:pPr>
              <w:pStyle w:val="AktuellBrdtext"/>
              <w:numPr>
                <w:ilvl w:val="0"/>
                <w:numId w:val="17"/>
              </w:numPr>
              <w:spacing w:before="120" w:after="120"/>
              <w:ind w:left="319" w:right="227" w:hanging="219"/>
              <w:rPr>
                <w:ins w:id="245" w:author="Wojciech" w:date="2022-09-06T00:14:00Z"/>
                <w:bCs/>
                <w:noProof/>
                <w:szCs w:val="24"/>
                <w:rPrChange w:id="246" w:author="Wojciech" w:date="2022-09-06T00:14:00Z">
                  <w:rPr>
                    <w:ins w:id="247" w:author="Wojciech" w:date="2022-09-06T00:14:00Z"/>
                  </w:rPr>
                </w:rPrChange>
              </w:rPr>
              <w:pPrChange w:id="248" w:author="Wojciech" w:date="2022-09-06T00:14:00Z">
                <w:pPr/>
              </w:pPrChange>
            </w:pPr>
            <w:ins w:id="249" w:author="Wojciech" w:date="2022-09-06T00:14:00Z">
              <w:r w:rsidRPr="00F5556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250" w:author="Wojciech" w:date="2022-09-06T00:14:00Z">
                    <w:rPr/>
                  </w:rPrChange>
                </w:rPr>
                <w:t>Wyb</w:t>
              </w:r>
              <w:r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rać</w:t>
              </w:r>
              <w:r w:rsidRPr="00F5556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251" w:author="Wojciech" w:date="2022-09-06T00:14:00Z">
                    <w:rPr/>
                  </w:rPrChange>
                </w:rPr>
                <w:t xml:space="preserve"> ponownie task dla robota, dla którego </w:t>
              </w:r>
            </w:ins>
            <w:ins w:id="252" w:author="Wojciech" w:date="2022-09-06T00:15:00Z">
              <w:r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będzie</w:t>
              </w:r>
            </w:ins>
            <w:ins w:id="253" w:author="Wojciech" w:date="2022-09-06T00:14:00Z">
              <w:r w:rsidRPr="00F5556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254" w:author="Wojciech" w:date="2022-09-06T00:14:00Z">
                    <w:rPr/>
                  </w:rPrChange>
                </w:rPr>
                <w:t xml:space="preserve"> wyznacza</w:t>
              </w:r>
            </w:ins>
            <w:ins w:id="255" w:author="Wojciech" w:date="2022-09-06T00:15:00Z">
              <w:r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ny</w:t>
              </w:r>
            </w:ins>
            <w:ins w:id="256" w:author="Wojciech" w:date="2022-09-06T00:14:00Z">
              <w:r w:rsidRPr="00F55566">
                <w:rPr>
                  <w:rFonts w:ascii="ABBvoice" w:hAnsi="ABBvoice" w:cs="ABBvoice"/>
                  <w:bCs/>
                  <w:noProof/>
                  <w:sz w:val="24"/>
                  <w:szCs w:val="24"/>
                  <w:rPrChange w:id="257" w:author="Wojciech" w:date="2022-09-06T00:14:00Z">
                    <w:rPr/>
                  </w:rPrChange>
                </w:rPr>
                <w:t xml:space="preserve"> wobj</w:t>
              </w:r>
            </w:ins>
            <w:ins w:id="258" w:author="Wojciech" w:date="2022-09-06T00:16:00Z">
              <w:r>
                <w:rPr>
                  <w:rFonts w:ascii="ABBvoice" w:hAnsi="ABBvoice" w:cs="ABBvoice"/>
                  <w:bCs/>
                  <w:noProof/>
                  <w:sz w:val="24"/>
                  <w:szCs w:val="24"/>
                </w:rPr>
                <w:t>.</w:t>
              </w:r>
            </w:ins>
          </w:p>
          <w:p w14:paraId="3B39DCAB" w14:textId="77777777" w:rsidR="00F55566" w:rsidRDefault="00F55566">
            <w:pPr>
              <w:pStyle w:val="AktuellBrdtext"/>
              <w:spacing w:before="120" w:after="120"/>
              <w:ind w:left="319" w:right="227"/>
              <w:rPr>
                <w:ins w:id="259" w:author="Wojciech" w:date="2022-09-06T00:14:00Z"/>
                <w:rFonts w:ascii="ABBvoice" w:hAnsi="ABBvoice" w:cs="ABBvoice"/>
                <w:bCs/>
                <w:noProof/>
                <w:sz w:val="24"/>
                <w:szCs w:val="24"/>
              </w:rPr>
              <w:pPrChange w:id="260" w:author="Wojciech" w:date="2022-09-06T00:16:00Z">
                <w:pPr>
                  <w:pStyle w:val="AktuellBrdtext"/>
                  <w:numPr>
                    <w:numId w:val="17"/>
                  </w:numPr>
                  <w:spacing w:before="120" w:after="120"/>
                  <w:ind w:left="319" w:right="227" w:hanging="219"/>
                </w:pPr>
              </w:pPrChange>
            </w:pPr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5D360CA" w14:textId="4900D88A" w:rsidR="00F55566" w:rsidRPr="00E36173" w:rsidRDefault="00F55566">
            <w:pPr>
              <w:pStyle w:val="AktuellBrdtext"/>
              <w:spacing w:before="120" w:after="120"/>
              <w:ind w:left="170" w:right="227"/>
              <w:rPr>
                <w:ins w:id="261" w:author="Wojciech" w:date="2022-09-06T00:14:00Z"/>
                <w:bCs/>
                <w:noProof/>
                <w:szCs w:val="24"/>
              </w:rPr>
              <w:pPrChange w:id="262" w:author="Wojciech" w:date="2022-09-06T00:15:00Z">
                <w:pPr>
                  <w:jc w:val="center"/>
                </w:pPr>
              </w:pPrChange>
            </w:pPr>
            <w:ins w:id="263" w:author="Wojciech" w:date="2022-09-06T00:15:00Z">
              <w:r w:rsidRPr="00F55566">
                <w:rPr>
                  <w:bCs/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31296" behindDoc="0" locked="0" layoutInCell="1" allowOverlap="1" wp14:anchorId="2B642048" wp14:editId="10EDF70F">
                        <wp:simplePos x="0" y="0"/>
                        <wp:positionH relativeFrom="column">
                          <wp:posOffset>-7876</wp:posOffset>
                        </wp:positionH>
                        <wp:positionV relativeFrom="paragraph">
                          <wp:posOffset>604596</wp:posOffset>
                        </wp:positionV>
                        <wp:extent cx="3016155" cy="300251"/>
                        <wp:effectExtent l="0" t="0" r="13335" b="24130"/>
                        <wp:wrapNone/>
                        <wp:docPr id="51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3016155" cy="300251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10C21F87" id="Elipsa 31" o:spid="_x0000_s1026" style="position:absolute;margin-left:-.6pt;margin-top:47.6pt;width:237.5pt;height:23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  <w:r>
                <w:rPr>
                  <w:noProof/>
                </w:rPr>
                <w:drawing>
                  <wp:inline distT="0" distB="0" distL="0" distR="0" wp14:anchorId="4C504B13" wp14:editId="387BE929">
                    <wp:extent cx="3060000" cy="2300400"/>
                    <wp:effectExtent l="0" t="0" r="7620" b="5080"/>
                    <wp:docPr id="50" name="Picture 4" descr="Graphical user interface, table&#10;&#10;Description automatically generated with medium confidenc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Picture 4" descr="Graphical user interface, table&#10;&#10;Description automatically generated with medium confidence"/>
                            <pic:cNvPicPr/>
                          </pic:nvPicPr>
                          <pic:blipFill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F55566" w14:paraId="4C0AF539" w14:textId="77777777" w:rsidTr="006063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64" w:author="Wojciech" w:date="2022-09-06T00:14:00Z"/>
        </w:trPr>
        <w:tc>
          <w:tcPr>
            <w:tcW w:w="396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61EB037" w14:textId="29732A26" w:rsidR="00F55566" w:rsidRDefault="00F55566" w:rsidP="009943B8">
            <w:pPr>
              <w:pStyle w:val="AktuellBrdtext"/>
              <w:numPr>
                <w:ilvl w:val="0"/>
                <w:numId w:val="17"/>
              </w:numPr>
              <w:spacing w:before="120" w:after="120"/>
              <w:ind w:left="319" w:right="227" w:hanging="219"/>
              <w:rPr>
                <w:ins w:id="265" w:author="Wojciech" w:date="2022-09-06T00:14:00Z"/>
                <w:rFonts w:ascii="ABBvoice" w:hAnsi="ABBvoice" w:cs="ABBvoice"/>
                <w:bCs/>
                <w:noProof/>
                <w:sz w:val="24"/>
                <w:szCs w:val="24"/>
              </w:rPr>
            </w:pPr>
            <w:ins w:id="266" w:author="Wojciech" w:date="2022-09-06T00:16:00Z">
              <w:r>
                <w:t xml:space="preserve">Wybrać </w:t>
              </w:r>
              <w:proofErr w:type="spellStart"/>
              <w:r>
                <w:t>Debug</w:t>
              </w:r>
              <w:proofErr w:type="spellEnd"/>
              <w:r>
                <w:t xml:space="preserve"> i PP to </w:t>
              </w:r>
              <w:proofErr w:type="spellStart"/>
              <w:r>
                <w:t>Routine</w:t>
              </w:r>
            </w:ins>
            <w:proofErr w:type="spellEnd"/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125B1A41" w14:textId="67D04BFF" w:rsidR="00F55566" w:rsidRDefault="00814697" w:rsidP="006063EF">
            <w:pPr>
              <w:jc w:val="center"/>
              <w:rPr>
                <w:ins w:id="267" w:author="Wojciech" w:date="2022-09-06T00:14:00Z"/>
                <w:noProof/>
                <w:szCs w:val="24"/>
              </w:rPr>
            </w:pPr>
            <w:ins w:id="268" w:author="Wojciech" w:date="2022-09-06T00:17:00Z">
              <w:r w:rsidRPr="00F55566">
                <w:rPr>
                  <w:rFonts w:eastAsia="Calibri"/>
                  <w:bCs/>
                  <w:noProof/>
                  <w:szCs w:val="24"/>
                  <w:rPrChange w:id="269" w:author="Wojciech" w:date="2022-09-06T00:14:00Z">
                    <w:rPr>
                      <w:noProof/>
                      <w:szCs w:val="24"/>
                    </w:rPr>
                  </w:rPrChange>
                </w:rPr>
                <mc:AlternateContent>
                  <mc:Choice Requires="wps">
                    <w:drawing>
                      <wp:anchor distT="0" distB="0" distL="114300" distR="114300" simplePos="0" relativeHeight="251835392" behindDoc="0" locked="0" layoutInCell="1" allowOverlap="1" wp14:anchorId="78BCF2DD" wp14:editId="2DEFFE64">
                        <wp:simplePos x="0" y="0"/>
                        <wp:positionH relativeFrom="column">
                          <wp:posOffset>1682788</wp:posOffset>
                        </wp:positionH>
                        <wp:positionV relativeFrom="paragraph">
                          <wp:posOffset>599449</wp:posOffset>
                        </wp:positionV>
                        <wp:extent cx="859809" cy="286603"/>
                        <wp:effectExtent l="0" t="0" r="16510" b="18415"/>
                        <wp:wrapNone/>
                        <wp:docPr id="54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5D7AD58D" id="Elipsa 31" o:spid="_x0000_s1026" style="position:absolute;margin-left:132.5pt;margin-top:47.2pt;width:67.7pt;height:22.5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  <w:r w:rsidRPr="00F55566">
                <w:rPr>
                  <w:rFonts w:eastAsia="Calibri"/>
                  <w:bCs/>
                  <w:noProof/>
                  <w:szCs w:val="24"/>
                  <w:rPrChange w:id="270" w:author="Wojciech" w:date="2022-09-06T00:14:00Z">
                    <w:rPr>
                      <w:noProof/>
                      <w:szCs w:val="24"/>
                    </w:rPr>
                  </w:rPrChange>
                </w:rPr>
                <mc:AlternateContent>
                  <mc:Choice Requires="wps">
                    <w:drawing>
                      <wp:anchor distT="0" distB="0" distL="114300" distR="114300" simplePos="0" relativeHeight="251833344" behindDoc="0" locked="0" layoutInCell="1" allowOverlap="1" wp14:anchorId="31F12B38" wp14:editId="1E1AAE24">
                        <wp:simplePos x="0" y="0"/>
                        <wp:positionH relativeFrom="column">
                          <wp:posOffset>1192862</wp:posOffset>
                        </wp:positionH>
                        <wp:positionV relativeFrom="paragraph">
                          <wp:posOffset>1841879</wp:posOffset>
                        </wp:positionV>
                        <wp:extent cx="859809" cy="286603"/>
                        <wp:effectExtent l="0" t="0" r="16510" b="18415"/>
                        <wp:wrapNone/>
                        <wp:docPr id="53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554CA357" id="Elipsa 31" o:spid="_x0000_s1026" style="position:absolute;margin-left:93.95pt;margin-top:145.05pt;width:67.7pt;height:22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271" w:author="Wojciech" w:date="2022-09-06T00:16:00Z">
              <w:r w:rsidR="00F55566">
                <w:rPr>
                  <w:noProof/>
                </w:rPr>
                <w:drawing>
                  <wp:inline distT="0" distB="0" distL="0" distR="0" wp14:anchorId="2CDA7119" wp14:editId="76BB6D8D">
                    <wp:extent cx="3060000" cy="2300400"/>
                    <wp:effectExtent l="0" t="0" r="7620" b="5080"/>
                    <wp:docPr id="52" name="Picture 5" descr="Graphical user interface&#10;&#10;Description automatically generated with medium confidenc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5" name="Picture 5" descr="Graphical user interface&#10;&#10;Description automatically generated with medium confidence"/>
                            <pic:cNvPicPr/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A957AD" w14:paraId="2612D19B" w14:textId="77777777" w:rsidTr="006063E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272" w:author="Wojciech" w:date="2022-09-06T00:17:00Z"/>
        </w:trPr>
        <w:tc>
          <w:tcPr>
            <w:tcW w:w="396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112BFBF" w14:textId="77777777" w:rsidR="00B65584" w:rsidRDefault="00B65584" w:rsidP="009943B8">
            <w:pPr>
              <w:pStyle w:val="AktuellBrdtext"/>
              <w:numPr>
                <w:ilvl w:val="0"/>
                <w:numId w:val="17"/>
              </w:numPr>
              <w:spacing w:before="120" w:after="120"/>
              <w:ind w:left="319" w:right="227" w:hanging="219"/>
              <w:rPr>
                <w:ins w:id="273" w:author="Wojciech" w:date="2022-09-06T00:18:00Z"/>
              </w:rPr>
            </w:pPr>
            <w:ins w:id="274" w:author="Wojciech" w:date="2022-09-06T00:17:00Z">
              <w:r>
                <w:lastRenderedPageBreak/>
                <w:t>Następnie z listy procedur wybiera</w:t>
              </w:r>
            </w:ins>
            <w:ins w:id="275" w:author="Wojciech" w:date="2022-09-06T00:18:00Z">
              <w:r>
                <w:t>ć procedurę</w:t>
              </w:r>
            </w:ins>
            <w:ins w:id="276" w:author="Wojciech" w:date="2022-09-06T00:17:00Z">
              <w:r>
                <w:t xml:space="preserve"> o nazwie: rWyznaczenieWObj1</w:t>
              </w:r>
            </w:ins>
            <w:ins w:id="277" w:author="Wojciech" w:date="2022-09-06T00:18:00Z">
              <w:r>
                <w:t>.</w:t>
              </w:r>
            </w:ins>
          </w:p>
          <w:p w14:paraId="259068CE" w14:textId="60973E30" w:rsidR="00A957AD" w:rsidRDefault="00B65584">
            <w:pPr>
              <w:pStyle w:val="AktuellBrdtext"/>
              <w:spacing w:before="120" w:after="120"/>
              <w:ind w:left="319" w:right="227"/>
              <w:rPr>
                <w:ins w:id="278" w:author="Wojciech" w:date="2022-09-06T00:17:00Z"/>
              </w:rPr>
              <w:pPrChange w:id="279" w:author="Wojciech" w:date="2022-09-06T00:18:00Z">
                <w:pPr>
                  <w:pStyle w:val="AktuellBrdtext"/>
                  <w:numPr>
                    <w:numId w:val="17"/>
                  </w:numPr>
                  <w:spacing w:before="120" w:after="120"/>
                  <w:ind w:left="319" w:right="227" w:hanging="219"/>
                </w:pPr>
              </w:pPrChange>
            </w:pPr>
            <w:ins w:id="280" w:author="Wojciech" w:date="2022-09-06T00:18:00Z">
              <w:r>
                <w:t>N</w:t>
              </w:r>
            </w:ins>
            <w:ins w:id="281" w:author="Wojciech" w:date="2022-09-06T00:17:00Z">
              <w:r>
                <w:t>acis</w:t>
              </w:r>
            </w:ins>
            <w:ins w:id="282" w:author="Wojciech" w:date="2022-09-06T00:18:00Z">
              <w:r>
                <w:t>nąć</w:t>
              </w:r>
            </w:ins>
            <w:ins w:id="283" w:author="Wojciech" w:date="2022-09-06T00:17:00Z">
              <w:r>
                <w:t xml:space="preserve"> OK</w:t>
              </w:r>
            </w:ins>
            <w:ins w:id="284" w:author="Wojciech" w:date="2022-09-06T00:18:00Z">
              <w:r>
                <w:t>.</w:t>
              </w:r>
            </w:ins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0116314" w14:textId="0C3C49A1" w:rsidR="00A957AD" w:rsidRPr="00A957AD" w:rsidRDefault="00B65584" w:rsidP="006063EF">
            <w:pPr>
              <w:jc w:val="center"/>
              <w:rPr>
                <w:ins w:id="285" w:author="Wojciech" w:date="2022-09-06T00:17:00Z"/>
                <w:rFonts w:eastAsia="Calibri"/>
                <w:bCs/>
                <w:noProof/>
                <w:szCs w:val="24"/>
              </w:rPr>
            </w:pPr>
            <w:ins w:id="286" w:author="Wojciech" w:date="2022-09-06T00:19:00Z">
              <w:r w:rsidRPr="00F55566">
                <w:rPr>
                  <w:rFonts w:eastAsia="Calibri"/>
                  <w:bCs/>
                  <w:noProof/>
                  <w:szCs w:val="24"/>
                  <w:rPrChange w:id="287" w:author="Wojciech" w:date="2022-09-06T00:14:00Z">
                    <w:rPr>
                      <w:noProof/>
                      <w:szCs w:val="24"/>
                    </w:rPr>
                  </w:rPrChange>
                </w:rPr>
                <mc:AlternateContent>
                  <mc:Choice Requires="wps">
                    <w:drawing>
                      <wp:anchor distT="0" distB="0" distL="114300" distR="114300" simplePos="0" relativeHeight="251839488" behindDoc="0" locked="0" layoutInCell="1" allowOverlap="1" wp14:anchorId="4EE93C55" wp14:editId="457505D0">
                        <wp:simplePos x="0" y="0"/>
                        <wp:positionH relativeFrom="column">
                          <wp:posOffset>5771</wp:posOffset>
                        </wp:positionH>
                        <wp:positionV relativeFrom="paragraph">
                          <wp:posOffset>1624719</wp:posOffset>
                        </wp:positionV>
                        <wp:extent cx="2770495" cy="300250"/>
                        <wp:effectExtent l="0" t="0" r="11430" b="24130"/>
                        <wp:wrapNone/>
                        <wp:docPr id="57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2770495" cy="300250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08995200" id="Elipsa 31" o:spid="_x0000_s1026" style="position:absolute;margin-left:.45pt;margin-top:127.95pt;width:218.15pt;height:23.6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  <w:r w:rsidRPr="00F55566">
                <w:rPr>
                  <w:rFonts w:eastAsia="Calibri"/>
                  <w:bCs/>
                  <w:noProof/>
                  <w:szCs w:val="24"/>
                  <w:rPrChange w:id="288" w:author="Wojciech" w:date="2022-09-06T00:14:00Z">
                    <w:rPr>
                      <w:noProof/>
                      <w:szCs w:val="24"/>
                    </w:rPr>
                  </w:rPrChange>
                </w:rPr>
                <mc:AlternateContent>
                  <mc:Choice Requires="wps">
                    <w:drawing>
                      <wp:anchor distT="0" distB="0" distL="114300" distR="114300" simplePos="0" relativeHeight="251837440" behindDoc="0" locked="0" layoutInCell="1" allowOverlap="1" wp14:anchorId="07C8362C" wp14:editId="1BFD51BB">
                        <wp:simplePos x="0" y="0"/>
                        <wp:positionH relativeFrom="column">
                          <wp:posOffset>1778654</wp:posOffset>
                        </wp:positionH>
                        <wp:positionV relativeFrom="paragraph">
                          <wp:posOffset>1850248</wp:posOffset>
                        </wp:positionV>
                        <wp:extent cx="859809" cy="286603"/>
                        <wp:effectExtent l="0" t="0" r="16510" b="18415"/>
                        <wp:wrapNone/>
                        <wp:docPr id="56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543110F7" id="Elipsa 31" o:spid="_x0000_s1026" style="position:absolute;margin-left:140.05pt;margin-top:145.7pt;width:67.7pt;height:22.5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289" w:author="Wojciech" w:date="2022-09-06T00:18:00Z">
              <w:r>
                <w:rPr>
                  <w:noProof/>
                </w:rPr>
                <w:drawing>
                  <wp:inline distT="0" distB="0" distL="0" distR="0" wp14:anchorId="642F92C2" wp14:editId="7AF84699">
                    <wp:extent cx="3060000" cy="2300400"/>
                    <wp:effectExtent l="0" t="0" r="7620" b="5080"/>
                    <wp:docPr id="55" name="Picture 6" descr="Graphical user interface, application, tab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6" name="Picture 6" descr="Graphical user interface, application, table&#10;&#10;Description automatically generated"/>
                            <pic:cNvPicPr/>
                          </pic:nvPicPr>
                          <pic:blipFill>
                            <a:blip r:embed="rId7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A957AD" w14:paraId="329E6B48" w14:textId="77777777" w:rsidTr="006063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290" w:author="Wojciech" w:date="2022-09-06T00:17:00Z"/>
        </w:trPr>
        <w:tc>
          <w:tcPr>
            <w:tcW w:w="396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02B72CC6" w14:textId="10FCE892" w:rsidR="00814697" w:rsidRDefault="00814697" w:rsidP="009943B8">
            <w:pPr>
              <w:pStyle w:val="AktuellBrdtext"/>
              <w:numPr>
                <w:ilvl w:val="0"/>
                <w:numId w:val="17"/>
              </w:numPr>
              <w:spacing w:before="120" w:after="120"/>
              <w:ind w:left="319" w:right="227" w:hanging="219"/>
              <w:rPr>
                <w:ins w:id="291" w:author="Wojciech" w:date="2022-09-06T00:20:00Z"/>
              </w:rPr>
            </w:pPr>
            <w:ins w:id="292" w:author="Wojciech" w:date="2022-09-06T00:19:00Z">
              <w:r>
                <w:t>Załącz</w:t>
              </w:r>
            </w:ins>
            <w:ins w:id="293" w:author="Wojciech" w:date="2022-09-06T00:22:00Z">
              <w:r w:rsidR="00C15FD3">
                <w:t>yć</w:t>
              </w:r>
            </w:ins>
            <w:ins w:id="294" w:author="Wojciech" w:date="2022-09-06T00:19:00Z">
              <w:r>
                <w:t xml:space="preserve"> napędy robota (</w:t>
              </w:r>
            </w:ins>
            <w:ins w:id="295" w:author="Wojciech" w:date="2022-09-06T00:22:00Z">
              <w:r w:rsidR="00C15FD3">
                <w:t>w</w:t>
              </w:r>
            </w:ins>
            <w:ins w:id="296" w:author="Wojciech" w:date="2022-09-06T00:19:00Z">
              <w:r>
                <w:t>cis</w:t>
              </w:r>
            </w:ins>
            <w:ins w:id="297" w:author="Wojciech" w:date="2022-09-06T00:22:00Z">
              <w:r w:rsidR="00C15FD3">
                <w:t>nąć</w:t>
              </w:r>
            </w:ins>
            <w:ins w:id="298" w:author="Wojciech" w:date="2022-09-06T00:19:00Z">
              <w:r>
                <w:t xml:space="preserve"> </w:t>
              </w:r>
              <w:proofErr w:type="spellStart"/>
              <w:r>
                <w:t>deadmen’a</w:t>
              </w:r>
              <w:proofErr w:type="spellEnd"/>
              <w:r>
                <w:t>) i trzymając go nacis</w:t>
              </w:r>
            </w:ins>
            <w:ins w:id="299" w:author="Wojciech" w:date="2022-09-06T00:23:00Z">
              <w:r w:rsidR="00C15FD3">
                <w:t>nąć</w:t>
              </w:r>
            </w:ins>
            <w:ins w:id="300" w:author="Wojciech" w:date="2022-09-06T00:19:00Z">
              <w:r>
                <w:t xml:space="preserve"> przycisk PLAY na </w:t>
              </w:r>
              <w:proofErr w:type="spellStart"/>
              <w:r>
                <w:t>FlexPendancie</w:t>
              </w:r>
              <w:proofErr w:type="spellEnd"/>
              <w:r>
                <w:t xml:space="preserve">. </w:t>
              </w:r>
            </w:ins>
          </w:p>
          <w:p w14:paraId="4D21D531" w14:textId="77777777" w:rsidR="00A957AD" w:rsidRDefault="00814697" w:rsidP="00814697">
            <w:pPr>
              <w:pStyle w:val="AktuellBrdtext"/>
              <w:spacing w:before="120" w:after="120"/>
              <w:ind w:left="319" w:right="227"/>
              <w:rPr>
                <w:ins w:id="301" w:author="Wojciech" w:date="2022-09-06T00:22:00Z"/>
              </w:rPr>
            </w:pPr>
            <w:ins w:id="302" w:author="Wojciech" w:date="2022-09-06T00:19:00Z">
              <w:r>
                <w:t>Pojawi się następujący ekran</w:t>
              </w:r>
            </w:ins>
            <w:ins w:id="303" w:author="Wojciech" w:date="2022-09-06T00:21:00Z">
              <w:r w:rsidR="00C15FD3">
                <w:t>.</w:t>
              </w:r>
            </w:ins>
          </w:p>
          <w:p w14:paraId="5B49B779" w14:textId="453FA873" w:rsidR="00C15FD3" w:rsidRDefault="00C15FD3">
            <w:pPr>
              <w:pStyle w:val="AktuellBrdtext"/>
              <w:spacing w:before="120" w:after="120"/>
              <w:ind w:left="319" w:right="227"/>
              <w:rPr>
                <w:ins w:id="304" w:author="Wojciech" w:date="2022-09-06T00:17:00Z"/>
              </w:rPr>
              <w:pPrChange w:id="305" w:author="Wojciech" w:date="2022-09-06T00:20:00Z">
                <w:pPr>
                  <w:pStyle w:val="AktuellBrdtext"/>
                  <w:numPr>
                    <w:numId w:val="17"/>
                  </w:numPr>
                  <w:spacing w:before="120" w:after="120"/>
                  <w:ind w:left="319" w:right="227" w:hanging="219"/>
                </w:pPr>
              </w:pPrChange>
            </w:pPr>
            <w:ins w:id="306" w:author="Wojciech" w:date="2022-09-06T00:22:00Z">
              <w:r>
                <w:t>Klikamy OK.</w:t>
              </w:r>
            </w:ins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61083D6" w14:textId="1C8E1B0E" w:rsidR="00A957AD" w:rsidRPr="00A957AD" w:rsidRDefault="00C15FD3" w:rsidP="006063EF">
            <w:pPr>
              <w:jc w:val="center"/>
              <w:rPr>
                <w:ins w:id="307" w:author="Wojciech" w:date="2022-09-06T00:17:00Z"/>
                <w:rFonts w:eastAsia="Calibri"/>
                <w:bCs/>
                <w:noProof/>
                <w:szCs w:val="24"/>
              </w:rPr>
            </w:pPr>
            <w:ins w:id="308" w:author="Wojciech" w:date="2022-09-06T00:22:00Z">
              <w:r w:rsidRPr="00C15FD3">
                <w:rPr>
                  <w:rFonts w:eastAsia="Calibri"/>
                  <w:bCs/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41536" behindDoc="0" locked="0" layoutInCell="1" allowOverlap="1" wp14:anchorId="48D3CA66" wp14:editId="1C92B576">
                        <wp:simplePos x="0" y="0"/>
                        <wp:positionH relativeFrom="column">
                          <wp:posOffset>2420175</wp:posOffset>
                        </wp:positionH>
                        <wp:positionV relativeFrom="paragraph">
                          <wp:posOffset>1839898</wp:posOffset>
                        </wp:positionV>
                        <wp:extent cx="859809" cy="286603"/>
                        <wp:effectExtent l="0" t="0" r="16510" b="18415"/>
                        <wp:wrapNone/>
                        <wp:docPr id="59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3ACF8175" id="Elipsa 31" o:spid="_x0000_s1026" style="position:absolute;margin-left:190.55pt;margin-top:144.85pt;width:67.7pt;height:22.5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309" w:author="Wojciech" w:date="2022-09-06T00:20:00Z">
              <w:r w:rsidR="00814697">
                <w:rPr>
                  <w:noProof/>
                </w:rPr>
                <w:drawing>
                  <wp:inline distT="0" distB="0" distL="0" distR="0" wp14:anchorId="659075FA" wp14:editId="25FBD003">
                    <wp:extent cx="3060000" cy="2300400"/>
                    <wp:effectExtent l="0" t="0" r="7620" b="5080"/>
                    <wp:docPr id="58" name="Picture 7" descr="Tab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7" name="Picture 7" descr="Table&#10;&#10;Description automatically generated"/>
                            <pic:cNvPicPr/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A957AD" w14:paraId="28B2B235" w14:textId="77777777" w:rsidTr="006063E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310" w:author="Wojciech" w:date="2022-09-06T00:17:00Z"/>
        </w:trPr>
        <w:tc>
          <w:tcPr>
            <w:tcW w:w="396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5E28DA5C" w14:textId="331C5BB2" w:rsidR="00A957AD" w:rsidRDefault="00C15FD3" w:rsidP="009943B8">
            <w:pPr>
              <w:pStyle w:val="AktuellBrdtext"/>
              <w:numPr>
                <w:ilvl w:val="0"/>
                <w:numId w:val="17"/>
              </w:numPr>
              <w:spacing w:before="120" w:after="120"/>
              <w:ind w:left="319" w:right="227" w:hanging="219"/>
              <w:rPr>
                <w:ins w:id="311" w:author="Wojciech" w:date="2022-09-06T00:17:00Z"/>
              </w:rPr>
            </w:pPr>
            <w:ins w:id="312" w:author="Wojciech" w:date="2022-09-06T00:23:00Z">
              <w:r>
                <w:t>Wyb</w:t>
              </w:r>
            </w:ins>
            <w:ins w:id="313" w:author="Wojciech" w:date="2022-09-06T00:24:00Z">
              <w:r w:rsidR="00431F34">
                <w:t>rać</w:t>
              </w:r>
            </w:ins>
            <w:ins w:id="314" w:author="Wojciech" w:date="2022-09-06T00:23:00Z">
              <w:r>
                <w:t xml:space="preserve"> </w:t>
              </w:r>
              <w:proofErr w:type="spellStart"/>
              <w:r>
                <w:t>workobject</w:t>
              </w:r>
              <w:proofErr w:type="spellEnd"/>
              <w:r>
                <w:t>, który należy aktualizować.</w:t>
              </w:r>
            </w:ins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604DEE0F" w14:textId="34C4CA3F" w:rsidR="00A957AD" w:rsidRPr="00A957AD" w:rsidRDefault="00C15FD3" w:rsidP="006063EF">
            <w:pPr>
              <w:jc w:val="center"/>
              <w:rPr>
                <w:ins w:id="315" w:author="Wojciech" w:date="2022-09-06T00:17:00Z"/>
                <w:rFonts w:eastAsia="Calibri"/>
                <w:bCs/>
                <w:noProof/>
                <w:szCs w:val="24"/>
              </w:rPr>
            </w:pPr>
            <w:ins w:id="316" w:author="Wojciech" w:date="2022-09-06T00:24:00Z">
              <w:r w:rsidRPr="00C15FD3">
                <w:rPr>
                  <w:rFonts w:eastAsia="Calibri"/>
                  <w:bCs/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45632" behindDoc="0" locked="0" layoutInCell="1" allowOverlap="1" wp14:anchorId="0D30E391" wp14:editId="127D2B2D">
                        <wp:simplePos x="0" y="0"/>
                        <wp:positionH relativeFrom="column">
                          <wp:posOffset>1805684</wp:posOffset>
                        </wp:positionH>
                        <wp:positionV relativeFrom="paragraph">
                          <wp:posOffset>1833197</wp:posOffset>
                        </wp:positionV>
                        <wp:extent cx="859809" cy="286603"/>
                        <wp:effectExtent l="0" t="0" r="16510" b="18415"/>
                        <wp:wrapNone/>
                        <wp:docPr id="62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4B8D30D9" id="Elipsa 31" o:spid="_x0000_s1026" style="position:absolute;margin-left:142.2pt;margin-top:144.35pt;width:67.7pt;height:22.5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  <w:r w:rsidRPr="00C15FD3">
                <w:rPr>
                  <w:rFonts w:eastAsia="Calibri"/>
                  <w:bCs/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43584" behindDoc="0" locked="0" layoutInCell="1" allowOverlap="1" wp14:anchorId="7FB5F897" wp14:editId="76E23815">
                        <wp:simplePos x="0" y="0"/>
                        <wp:positionH relativeFrom="column">
                          <wp:posOffset>577385</wp:posOffset>
                        </wp:positionH>
                        <wp:positionV relativeFrom="paragraph">
                          <wp:posOffset>1833197</wp:posOffset>
                        </wp:positionV>
                        <wp:extent cx="859809" cy="286603"/>
                        <wp:effectExtent l="0" t="0" r="16510" b="18415"/>
                        <wp:wrapNone/>
                        <wp:docPr id="61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2D819C30" id="Elipsa 31" o:spid="_x0000_s1026" style="position:absolute;margin-left:45.45pt;margin-top:144.35pt;width:67.7pt;height:22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  <w:r>
                <w:rPr>
                  <w:noProof/>
                </w:rPr>
                <w:drawing>
                  <wp:inline distT="0" distB="0" distL="0" distR="0" wp14:anchorId="3187F404" wp14:editId="42BA316E">
                    <wp:extent cx="3060000" cy="2300400"/>
                    <wp:effectExtent l="0" t="0" r="7620" b="5080"/>
                    <wp:docPr id="60" name="Picture 8" descr="A picture containing graphical user interfac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8" name="Picture 8" descr="A picture containing graphical user interface&#10;&#10;Description automatically generated"/>
                            <pic:cNvPicPr/>
                          </pic:nvPicPr>
                          <pic:blipFill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A957AD" w14:paraId="7DB52212" w14:textId="77777777" w:rsidTr="006063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17" w:author="Wojciech" w:date="2022-09-06T00:17:00Z"/>
        </w:trPr>
        <w:tc>
          <w:tcPr>
            <w:tcW w:w="396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12F03A4E" w14:textId="77777777" w:rsidR="00431F34" w:rsidRDefault="00431F34" w:rsidP="009943B8">
            <w:pPr>
              <w:pStyle w:val="AktuellBrdtext"/>
              <w:numPr>
                <w:ilvl w:val="0"/>
                <w:numId w:val="17"/>
              </w:numPr>
              <w:spacing w:before="120" w:after="120"/>
              <w:ind w:left="319" w:right="227" w:hanging="219"/>
              <w:rPr>
                <w:ins w:id="318" w:author="Wojciech" w:date="2022-09-06T00:26:00Z"/>
              </w:rPr>
            </w:pPr>
            <w:ins w:id="319" w:author="Wojciech" w:date="2022-09-06T00:25:00Z">
              <w:r>
                <w:lastRenderedPageBreak/>
                <w:t>Po zapoznaniu się z treścią</w:t>
              </w:r>
            </w:ins>
            <w:ins w:id="320" w:author="Wojciech" w:date="2022-09-06T00:26:00Z">
              <w:r>
                <w:t xml:space="preserve"> ekranu </w:t>
              </w:r>
            </w:ins>
            <w:ins w:id="321" w:author="Wojciech" w:date="2022-09-06T00:25:00Z">
              <w:r>
                <w:t xml:space="preserve"> naciskamy OK. </w:t>
              </w:r>
            </w:ins>
          </w:p>
          <w:p w14:paraId="3FB8944B" w14:textId="77777777" w:rsidR="00431F34" w:rsidRDefault="00431F34" w:rsidP="00431F34">
            <w:pPr>
              <w:pStyle w:val="AktuellBrdtext"/>
              <w:spacing w:before="120" w:after="120"/>
              <w:ind w:left="319" w:right="227"/>
              <w:rPr>
                <w:ins w:id="322" w:author="Wojciech" w:date="2022-09-06T00:26:00Z"/>
              </w:rPr>
            </w:pPr>
            <w:ins w:id="323" w:author="Wojciech" w:date="2022-09-06T00:25:00Z">
              <w:r>
                <w:t xml:space="preserve">Po tym robot pojedzie do pierwszego punktu (Y1). Następnie zgonie z opisem </w:t>
              </w:r>
            </w:ins>
            <w:ins w:id="324" w:author="Wojciech" w:date="2022-09-06T00:26:00Z">
              <w:r>
                <w:t xml:space="preserve">zwalniamy </w:t>
              </w:r>
            </w:ins>
            <w:ins w:id="325" w:author="Wojciech" w:date="2022-09-06T00:25:00Z">
              <w:r>
                <w:t xml:space="preserve"> </w:t>
              </w:r>
              <w:proofErr w:type="spellStart"/>
              <w:r>
                <w:t>deadmena</w:t>
              </w:r>
              <w:proofErr w:type="spellEnd"/>
              <w:r>
                <w:t xml:space="preserve">. </w:t>
              </w:r>
            </w:ins>
          </w:p>
          <w:p w14:paraId="6A98E284" w14:textId="17CB0BF0" w:rsidR="00A957AD" w:rsidRDefault="00431F34">
            <w:pPr>
              <w:pStyle w:val="AktuellBrdtext"/>
              <w:spacing w:before="120" w:after="120"/>
              <w:ind w:left="319" w:right="227"/>
              <w:rPr>
                <w:ins w:id="326" w:author="Wojciech" w:date="2022-09-06T00:17:00Z"/>
              </w:rPr>
              <w:pPrChange w:id="327" w:author="Wojciech" w:date="2022-09-06T00:26:00Z">
                <w:pPr>
                  <w:pStyle w:val="AktuellBrdtext"/>
                  <w:numPr>
                    <w:numId w:val="17"/>
                  </w:numPr>
                  <w:spacing w:before="120" w:after="120"/>
                  <w:ind w:left="319" w:right="227" w:hanging="219"/>
                </w:pPr>
              </w:pPrChange>
            </w:pPr>
            <w:ins w:id="328" w:author="Wojciech" w:date="2022-09-06T00:25:00Z">
              <w:r>
                <w:t xml:space="preserve">Wciskamy </w:t>
              </w:r>
              <w:proofErr w:type="spellStart"/>
              <w:r>
                <w:t>deadmen’a</w:t>
              </w:r>
              <w:proofErr w:type="spellEnd"/>
              <w:r>
                <w:t xml:space="preserve"> i używając </w:t>
              </w:r>
              <w:proofErr w:type="spellStart"/>
              <w:r>
                <w:t>joystick’a</w:t>
              </w:r>
              <w:proofErr w:type="spellEnd"/>
              <w:r>
                <w:t xml:space="preserve"> na </w:t>
              </w:r>
            </w:ins>
            <w:ins w:id="329" w:author="Wojciech" w:date="2022-09-06T00:26:00Z">
              <w:r>
                <w:t>Fl</w:t>
              </w:r>
            </w:ins>
            <w:ins w:id="330" w:author="Wojciech" w:date="2022-09-06T00:27:00Z">
              <w:r>
                <w:t>exPendant</w:t>
              </w:r>
            </w:ins>
            <w:ins w:id="331" w:author="Wojciech" w:date="2022-09-06T00:25:00Z">
              <w:r>
                <w:t xml:space="preserve"> </w:t>
              </w:r>
            </w:ins>
            <w:ins w:id="332" w:author="Wojciech" w:date="2022-09-06T00:27:00Z">
              <w:r>
                <w:t>(</w:t>
              </w:r>
            </w:ins>
            <w:ins w:id="333" w:author="Wojciech" w:date="2022-09-06T00:25:00Z">
              <w:r>
                <w:t>jeżeli to konieczne</w:t>
              </w:r>
            </w:ins>
            <w:ins w:id="334" w:author="Wojciech" w:date="2022-09-06T00:27:00Z">
              <w:r>
                <w:t>)</w:t>
              </w:r>
            </w:ins>
            <w:ins w:id="335" w:author="Wojciech" w:date="2022-09-06T00:25:00Z">
              <w:r>
                <w:t xml:space="preserve"> modyfikujemy pozycję robota, tak, żeby czubki narzędzia </w:t>
              </w:r>
              <w:proofErr w:type="spellStart"/>
              <w:r>
                <w:t>tCalib</w:t>
              </w:r>
              <w:proofErr w:type="spellEnd"/>
              <w:r>
                <w:t xml:space="preserve"> i odpowiedniego </w:t>
              </w:r>
              <w:proofErr w:type="spellStart"/>
              <w:r>
                <w:t>pin’a</w:t>
              </w:r>
              <w:proofErr w:type="spellEnd"/>
              <w:r>
                <w:t xml:space="preserve"> kalibracyjnego zetknęły się ze sobą.</w:t>
              </w:r>
            </w:ins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0636C1CA" w14:textId="1686E75F" w:rsidR="00A957AD" w:rsidRPr="00A957AD" w:rsidRDefault="00D10E7E" w:rsidP="006063EF">
            <w:pPr>
              <w:jc w:val="center"/>
              <w:rPr>
                <w:ins w:id="336" w:author="Wojciech" w:date="2022-09-06T00:17:00Z"/>
                <w:rFonts w:eastAsia="Calibri"/>
                <w:bCs/>
                <w:noProof/>
                <w:szCs w:val="24"/>
              </w:rPr>
            </w:pPr>
            <w:ins w:id="337" w:author="Wojciech" w:date="2022-09-06T00:35:00Z">
              <w:r w:rsidRPr="00C15FD3">
                <w:rPr>
                  <w:rFonts w:eastAsia="Calibri"/>
                  <w:bCs/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47680" behindDoc="0" locked="0" layoutInCell="1" allowOverlap="1" wp14:anchorId="013F2084" wp14:editId="56CEA56E">
                        <wp:simplePos x="0" y="0"/>
                        <wp:positionH relativeFrom="column">
                          <wp:posOffset>2299695</wp:posOffset>
                        </wp:positionH>
                        <wp:positionV relativeFrom="paragraph">
                          <wp:posOffset>1834088</wp:posOffset>
                        </wp:positionV>
                        <wp:extent cx="859809" cy="286603"/>
                        <wp:effectExtent l="0" t="0" r="16510" b="18415"/>
                        <wp:wrapNone/>
                        <wp:docPr id="1797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192C2CA8" id="Elipsa 31" o:spid="_x0000_s1026" style="position:absolute;margin-left:181.1pt;margin-top:144.4pt;width:67.7pt;height:22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338" w:author="Wojciech" w:date="2022-09-06T00:28:00Z">
              <w:r w:rsidR="00431F34">
                <w:rPr>
                  <w:noProof/>
                </w:rPr>
                <w:drawing>
                  <wp:inline distT="0" distB="0" distL="0" distR="0" wp14:anchorId="5D82BCFE" wp14:editId="2C8CCF48">
                    <wp:extent cx="3060000" cy="2300400"/>
                    <wp:effectExtent l="0" t="0" r="7620" b="5080"/>
                    <wp:docPr id="63" name="Picture 9" descr="Graphical user interface, text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9" name="Picture 9" descr="Graphical user interface, text&#10;&#10;Description automatically generated"/>
                            <pic:cNvPicPr/>
                          </pic:nvPicPr>
                          <pic:blipFill>
                            <a:blip r:embed="rId7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431F34" w14:paraId="6479CC3E" w14:textId="77777777" w:rsidTr="006063E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339" w:author="Wojciech" w:date="2022-09-06T00:24:00Z"/>
        </w:trPr>
        <w:tc>
          <w:tcPr>
            <w:tcW w:w="396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7B025288" w14:textId="256C5058" w:rsidR="00431F34" w:rsidRDefault="00431F34" w:rsidP="009943B8">
            <w:pPr>
              <w:pStyle w:val="AktuellBrdtext"/>
              <w:numPr>
                <w:ilvl w:val="0"/>
                <w:numId w:val="17"/>
              </w:numPr>
              <w:spacing w:before="120" w:after="120"/>
              <w:ind w:left="319" w:right="227" w:hanging="219"/>
              <w:rPr>
                <w:ins w:id="340" w:author="Wojciech" w:date="2022-09-06T00:24:00Z"/>
              </w:rPr>
            </w:pPr>
            <w:ins w:id="341" w:author="Wojciech" w:date="2022-09-06T00:28:00Z">
              <w:r>
                <w:t xml:space="preserve">Po skorygowaniu pozycji </w:t>
              </w:r>
            </w:ins>
            <w:ins w:id="342" w:author="Wojciech" w:date="2022-09-06T00:29:00Z">
              <w:r>
                <w:t>przy</w:t>
              </w:r>
            </w:ins>
            <w:ins w:id="343" w:author="Wojciech" w:date="2022-09-06T00:28:00Z">
              <w:r>
                <w:t xml:space="preserve"> wciśniętym </w:t>
              </w:r>
            </w:ins>
            <w:ins w:id="344" w:author="Wojciech" w:date="2022-09-06T00:29:00Z">
              <w:r>
                <w:t xml:space="preserve">przycisku </w:t>
              </w:r>
            </w:ins>
            <w:proofErr w:type="spellStart"/>
            <w:ins w:id="345" w:author="Wojciech" w:date="2022-09-06T00:28:00Z">
              <w:r>
                <w:t>deadman</w:t>
              </w:r>
              <w:proofErr w:type="spellEnd"/>
              <w:r>
                <w:t xml:space="preserve"> nacis</w:t>
              </w:r>
            </w:ins>
            <w:ins w:id="346" w:author="Wojciech" w:date="2022-09-06T00:29:00Z">
              <w:r>
                <w:t>nąć</w:t>
              </w:r>
            </w:ins>
            <w:ins w:id="347" w:author="Wojciech" w:date="2022-09-06T00:28:00Z">
              <w:r>
                <w:t xml:space="preserve"> PLAY na </w:t>
              </w:r>
            </w:ins>
            <w:ins w:id="348" w:author="Wojciech" w:date="2022-09-06T00:29:00Z">
              <w:r>
                <w:t>F</w:t>
              </w:r>
            </w:ins>
            <w:ins w:id="349" w:author="Wojciech" w:date="2022-09-06T00:28:00Z">
              <w:r>
                <w:t>lex</w:t>
              </w:r>
            </w:ins>
            <w:ins w:id="350" w:author="Wojciech" w:date="2022-09-06T00:29:00Z">
              <w:r>
                <w:t>P</w:t>
              </w:r>
            </w:ins>
            <w:ins w:id="351" w:author="Wojciech" w:date="2022-09-06T00:28:00Z">
              <w:r>
                <w:t>endant i powt</w:t>
              </w:r>
            </w:ins>
            <w:ins w:id="352" w:author="Wojciech" w:date="2022-09-06T00:29:00Z">
              <w:r>
                <w:t>órzyć</w:t>
              </w:r>
            </w:ins>
            <w:ins w:id="353" w:author="Wojciech" w:date="2022-09-06T00:28:00Z">
              <w:r>
                <w:t xml:space="preserve"> akcję dla punktu X1 i X2.</w:t>
              </w:r>
            </w:ins>
            <w:ins w:id="354" w:author="Wojciech" w:date="2022-09-06T00:35:00Z">
              <w:r w:rsidR="00D10E7E" w:rsidRPr="00C15FD3">
                <w:rPr>
                  <w:bCs/>
                  <w:noProof/>
                  <w:szCs w:val="24"/>
                </w:rPr>
                <w:t xml:space="preserve"> </w:t>
              </w:r>
            </w:ins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301AA690" w14:textId="47530C9F" w:rsidR="00E90ECF" w:rsidRDefault="00D10E7E" w:rsidP="006063EF">
            <w:pPr>
              <w:jc w:val="center"/>
              <w:rPr>
                <w:ins w:id="355" w:author="Wojciech" w:date="2022-09-06T00:30:00Z"/>
                <w:rFonts w:eastAsia="Calibri"/>
                <w:bCs/>
                <w:noProof/>
                <w:szCs w:val="24"/>
              </w:rPr>
            </w:pPr>
            <w:ins w:id="356" w:author="Wojciech" w:date="2022-09-06T00:36:00Z">
              <w:r w:rsidRPr="00C15FD3">
                <w:rPr>
                  <w:rFonts w:eastAsia="Calibri"/>
                  <w:bCs/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49728" behindDoc="0" locked="0" layoutInCell="1" allowOverlap="1" wp14:anchorId="54058267" wp14:editId="07B4C5CA">
                        <wp:simplePos x="0" y="0"/>
                        <wp:positionH relativeFrom="column">
                          <wp:posOffset>2297345</wp:posOffset>
                        </wp:positionH>
                        <wp:positionV relativeFrom="paragraph">
                          <wp:posOffset>1824592</wp:posOffset>
                        </wp:positionV>
                        <wp:extent cx="859809" cy="286603"/>
                        <wp:effectExtent l="0" t="0" r="16510" b="18415"/>
                        <wp:wrapNone/>
                        <wp:docPr id="1798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11D9FD2A" id="Elipsa 31" o:spid="_x0000_s1026" style="position:absolute;margin-left:180.9pt;margin-top:143.65pt;width:67.7pt;height:22.5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357" w:author="Wojciech" w:date="2022-09-06T00:30:00Z">
              <w:r w:rsidR="00E90ECF">
                <w:rPr>
                  <w:noProof/>
                </w:rPr>
                <w:drawing>
                  <wp:inline distT="0" distB="0" distL="0" distR="0" wp14:anchorId="527DCD90" wp14:editId="0B74C6B8">
                    <wp:extent cx="3060000" cy="2300400"/>
                    <wp:effectExtent l="0" t="0" r="7620" b="5080"/>
                    <wp:docPr id="1793" name="Picture 10" descr="Graphical user interface, text, application, email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0" name="Picture 10" descr="Graphical user interface, text, application, email&#10;&#10;Description automatically generated"/>
                            <pic:cNvPicPr/>
                          </pic:nvPicPr>
                          <pic:blipFill>
                            <a:blip r:embed="rId7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3252E9C" w14:textId="40AB9579" w:rsidR="00E90ECF" w:rsidRPr="00A957AD" w:rsidRDefault="00D10E7E" w:rsidP="006063EF">
            <w:pPr>
              <w:jc w:val="center"/>
              <w:rPr>
                <w:ins w:id="358" w:author="Wojciech" w:date="2022-09-06T00:24:00Z"/>
                <w:rFonts w:eastAsia="Calibri"/>
                <w:bCs/>
                <w:noProof/>
                <w:szCs w:val="24"/>
              </w:rPr>
            </w:pPr>
            <w:ins w:id="359" w:author="Wojciech" w:date="2022-09-06T00:36:00Z">
              <w:r w:rsidRPr="00C15FD3">
                <w:rPr>
                  <w:rFonts w:eastAsia="Calibri"/>
                  <w:bCs/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51776" behindDoc="0" locked="0" layoutInCell="1" allowOverlap="1" wp14:anchorId="2789098C" wp14:editId="2521CC4C">
                        <wp:simplePos x="0" y="0"/>
                        <wp:positionH relativeFrom="column">
                          <wp:posOffset>2379231</wp:posOffset>
                        </wp:positionH>
                        <wp:positionV relativeFrom="paragraph">
                          <wp:posOffset>1831596</wp:posOffset>
                        </wp:positionV>
                        <wp:extent cx="859809" cy="286603"/>
                        <wp:effectExtent l="0" t="0" r="16510" b="18415"/>
                        <wp:wrapNone/>
                        <wp:docPr id="1799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2851ADB7" id="Elipsa 31" o:spid="_x0000_s1026" style="position:absolute;margin-left:187.35pt;margin-top:144.2pt;width:67.7pt;height:22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360" w:author="Wojciech" w:date="2022-09-06T00:30:00Z">
              <w:r w:rsidR="00E90ECF">
                <w:rPr>
                  <w:noProof/>
                </w:rPr>
                <w:drawing>
                  <wp:inline distT="0" distB="0" distL="0" distR="0" wp14:anchorId="121A5079" wp14:editId="168DDB05">
                    <wp:extent cx="3060000" cy="2300400"/>
                    <wp:effectExtent l="0" t="0" r="7620" b="5080"/>
                    <wp:docPr id="1792" name="Picture 11" descr="Graphical user interface, text&#10;&#10;Description automatically generated with medium confidenc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1" name="Picture 11" descr="Graphical user interface, text&#10;&#10;Description automatically generated with medium confidence"/>
                            <pic:cNvPicPr/>
                          </pic:nvPicPr>
                          <pic:blipFill>
                            <a:blip r:embed="rId7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431F34" w14:paraId="7AC3A856" w14:textId="77777777" w:rsidTr="006063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61" w:author="Wojciech" w:date="2022-09-06T00:24:00Z"/>
        </w:trPr>
        <w:tc>
          <w:tcPr>
            <w:tcW w:w="3969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4D21178C" w14:textId="7A7C4C3A" w:rsidR="00431F34" w:rsidRDefault="0032126A" w:rsidP="0032126A">
            <w:pPr>
              <w:pStyle w:val="ListParagraph"/>
              <w:numPr>
                <w:ilvl w:val="0"/>
                <w:numId w:val="17"/>
              </w:numPr>
              <w:ind w:left="460"/>
              <w:rPr>
                <w:ins w:id="362" w:author="Wojciech" w:date="2022-09-06T00:32:00Z"/>
              </w:rPr>
            </w:pPr>
            <w:ins w:id="363" w:author="Wojciech" w:date="2022-09-06T00:31:00Z">
              <w:r w:rsidRPr="0032126A">
                <w:rPr>
                  <w:noProof/>
                </w:rPr>
                <w:lastRenderedPageBreak/>
                <w:t xml:space="preserve">Następnie </w:t>
              </w:r>
            </w:ins>
            <w:ins w:id="364" w:author="Wojciech" w:date="2022-09-06T00:32:00Z">
              <w:r>
                <w:rPr>
                  <w:noProof/>
                </w:rPr>
                <w:t>pojawi się</w:t>
              </w:r>
            </w:ins>
            <w:ins w:id="365" w:author="Wojciech" w:date="2022-09-06T00:31:00Z">
              <w:r w:rsidRPr="0032126A">
                <w:rPr>
                  <w:noProof/>
                </w:rPr>
                <w:t xml:space="preserve"> ekran</w:t>
              </w:r>
            </w:ins>
            <w:ins w:id="366" w:author="Wojciech" w:date="2022-09-06T00:32:00Z">
              <w:r>
                <w:rPr>
                  <w:noProof/>
                </w:rPr>
                <w:t>.</w:t>
              </w:r>
            </w:ins>
          </w:p>
          <w:p w14:paraId="529620E2" w14:textId="426EDEBD" w:rsidR="00387043" w:rsidRPr="0032126A" w:rsidRDefault="00387043">
            <w:pPr>
              <w:pStyle w:val="ListParagraph"/>
              <w:ind w:left="460"/>
              <w:rPr>
                <w:ins w:id="367" w:author="Wojciech" w:date="2022-09-06T00:24:00Z"/>
              </w:rPr>
              <w:pPrChange w:id="368" w:author="Wojciech" w:date="2022-09-06T00:34:00Z">
                <w:pPr>
                  <w:pStyle w:val="AktuellBrdtext"/>
                  <w:numPr>
                    <w:numId w:val="17"/>
                  </w:numPr>
                  <w:spacing w:before="120" w:after="120"/>
                  <w:ind w:left="319" w:right="227" w:hanging="219"/>
                </w:pPr>
              </w:pPrChange>
            </w:pPr>
            <w:ins w:id="369" w:author="Wojciech" w:date="2022-09-06T00:32:00Z">
              <w:r>
                <w:rPr>
                  <w:noProof/>
                </w:rPr>
                <w:t>Klikamy OK</w:t>
              </w:r>
            </w:ins>
          </w:p>
        </w:tc>
        <w:tc>
          <w:tcPr>
            <w:tcW w:w="537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</w:tcPr>
          <w:p w14:paraId="64786B92" w14:textId="3263C670" w:rsidR="00431F34" w:rsidRPr="00A957AD" w:rsidRDefault="00D10E7E" w:rsidP="006063EF">
            <w:pPr>
              <w:jc w:val="center"/>
              <w:rPr>
                <w:ins w:id="370" w:author="Wojciech" w:date="2022-09-06T00:24:00Z"/>
                <w:rFonts w:eastAsia="Calibri"/>
                <w:bCs/>
                <w:noProof/>
                <w:szCs w:val="24"/>
              </w:rPr>
            </w:pPr>
            <w:ins w:id="371" w:author="Wojciech" w:date="2022-09-06T00:36:00Z">
              <w:r w:rsidRPr="00C15FD3">
                <w:rPr>
                  <w:rFonts w:eastAsia="Calibri"/>
                  <w:bCs/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53824" behindDoc="0" locked="0" layoutInCell="1" allowOverlap="1" wp14:anchorId="73A92F64" wp14:editId="7E795D1E">
                        <wp:simplePos x="0" y="0"/>
                        <wp:positionH relativeFrom="column">
                          <wp:posOffset>2392879</wp:posOffset>
                        </wp:positionH>
                        <wp:positionV relativeFrom="paragraph">
                          <wp:posOffset>1833321</wp:posOffset>
                        </wp:positionV>
                        <wp:extent cx="859809" cy="286603"/>
                        <wp:effectExtent l="0" t="0" r="16510" b="18415"/>
                        <wp:wrapNone/>
                        <wp:docPr id="1800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5BF4C8BB" id="Elipsa 31" o:spid="_x0000_s1026" style="position:absolute;margin-left:188.4pt;margin-top:144.35pt;width:67.7pt;height:22.5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372" w:author="Wojciech" w:date="2022-09-06T00:32:00Z">
              <w:r w:rsidR="0032126A">
                <w:rPr>
                  <w:noProof/>
                </w:rPr>
                <w:drawing>
                  <wp:inline distT="0" distB="0" distL="0" distR="0" wp14:anchorId="302DA788" wp14:editId="34621916">
                    <wp:extent cx="3060000" cy="2300400"/>
                    <wp:effectExtent l="0" t="0" r="7620" b="5080"/>
                    <wp:docPr id="1794" name="Picture 12" descr="Graphical user interface, text, application, email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2" name="Picture 12" descr="Graphical user interface, text, application, email&#10;&#10;Description automatically generated"/>
                            <pic:cNvPicPr/>
                          </pic:nvPicPr>
                          <pic:blipFill>
                            <a:blip r:embed="rId7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431F34" w14:paraId="6FC89EED" w14:textId="77777777" w:rsidTr="003B7A2B">
        <w:tblPrEx>
          <w:tblW w:w="9345" w:type="dxa"/>
          <w:tblLayout w:type="fixed"/>
          <w:tblPrExChange w:id="373" w:author="Wojciech" w:date="2022-09-06T00:40:00Z">
            <w:tblPrEx>
              <w:tblW w:w="9345" w:type="dxa"/>
              <w:tblLayout w:type="fixed"/>
            </w:tblPrEx>
          </w:tblPrExChange>
        </w:tblPrEx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374" w:author="Wojciech" w:date="2022-09-06T00:24:00Z"/>
        </w:trPr>
        <w:tc>
          <w:tcPr>
            <w:tcW w:w="0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tcPrChange w:id="375" w:author="Wojciech" w:date="2022-09-06T00:40:00Z">
              <w:tcPr>
                <w:tcW w:w="3969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1D2B8E3D" w14:textId="77777777" w:rsidR="00387043" w:rsidRDefault="00387043">
            <w:pPr>
              <w:pStyle w:val="ListParagraph"/>
              <w:numPr>
                <w:ilvl w:val="0"/>
                <w:numId w:val="17"/>
              </w:numPr>
              <w:ind w:left="4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376" w:author="Wojciech" w:date="2022-09-06T00:34:00Z"/>
                <w:noProof/>
              </w:rPr>
              <w:pPrChange w:id="377" w:author="Wojciech" w:date="2022-09-06T00:35:00Z">
                <w:pPr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/w:pPr>
              </w:pPrChange>
            </w:pPr>
            <w:ins w:id="378" w:author="Wojciech" w:date="2022-09-06T00:34:00Z">
              <w:r>
                <w:rPr>
                  <w:noProof/>
                </w:rPr>
                <w:t xml:space="preserve">Nacisnąć TAK jeżeli workobject ma być zmodyfikowany. </w:t>
              </w:r>
            </w:ins>
          </w:p>
          <w:p w14:paraId="51DD2A8E" w14:textId="37347373" w:rsidR="00431F34" w:rsidRDefault="00431F34">
            <w:pPr>
              <w:pStyle w:val="ListParagraph"/>
              <w:ind w:left="4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379" w:author="Wojciech" w:date="2022-09-06T00:24:00Z"/>
              </w:rPr>
              <w:pPrChange w:id="380" w:author="Wojciech" w:date="2022-09-06T00:35:00Z">
                <w:pPr>
                  <w:pStyle w:val="AktuellBrdtext"/>
                  <w:numPr>
                    <w:numId w:val="18"/>
                  </w:numPr>
                  <w:spacing w:before="120" w:after="120"/>
                  <w:ind w:left="720" w:right="227" w:hanging="360"/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/w:pPr>
              </w:pPrChange>
            </w:pPr>
          </w:p>
        </w:tc>
        <w:tc>
          <w:tcPr>
            <w:tcW w:w="0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tcPrChange w:id="381" w:author="Wojciech" w:date="2022-09-06T00:40:00Z">
              <w:tcPr>
                <w:tcW w:w="537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2CB67C3B" w14:textId="2DA9964A" w:rsidR="00431F34" w:rsidRPr="00A957AD" w:rsidRDefault="00D10E7E" w:rsidP="006063E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382" w:author="Wojciech" w:date="2022-09-06T00:24:00Z"/>
                <w:rFonts w:eastAsia="Calibri"/>
                <w:bCs/>
                <w:noProof/>
                <w:szCs w:val="24"/>
              </w:rPr>
            </w:pPr>
            <w:ins w:id="383" w:author="Wojciech" w:date="2022-09-06T00:36:00Z">
              <w:r w:rsidRPr="00C15FD3">
                <w:rPr>
                  <w:rFonts w:eastAsia="Calibri"/>
                  <w:bCs/>
                  <w:noProof/>
                  <w:szCs w:val="24"/>
                </w:rPr>
                <mc:AlternateContent>
                  <mc:Choice Requires="wps">
                    <w:drawing>
                      <wp:anchor distT="0" distB="0" distL="114300" distR="114300" simplePos="0" relativeHeight="251855872" behindDoc="0" locked="0" layoutInCell="1" allowOverlap="1" wp14:anchorId="44173397" wp14:editId="367BB14A">
                        <wp:simplePos x="0" y="0"/>
                        <wp:positionH relativeFrom="column">
                          <wp:posOffset>591374</wp:posOffset>
                        </wp:positionH>
                        <wp:positionV relativeFrom="paragraph">
                          <wp:posOffset>1822118</wp:posOffset>
                        </wp:positionV>
                        <wp:extent cx="859809" cy="286603"/>
                        <wp:effectExtent l="0" t="0" r="16510" b="18415"/>
                        <wp:wrapNone/>
                        <wp:docPr id="1802" name="Elipsa 3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859809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oval w14:anchorId="3A169D11" id="Elipsa 31" o:spid="_x0000_s1026" style="position:absolute;margin-left:46.55pt;margin-top:143.45pt;width:67.7pt;height:22.5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" filled="f" strokecolor="black [3200]" strokeweight="1pt">
                        <v:stroke joinstyle="miter"/>
                      </v:oval>
                    </w:pict>
                  </mc:Fallback>
                </mc:AlternateContent>
              </w:r>
            </w:ins>
            <w:ins w:id="384" w:author="Wojciech" w:date="2022-09-06T00:35:00Z">
              <w:r>
                <w:rPr>
                  <w:noProof/>
                </w:rPr>
                <w:drawing>
                  <wp:inline distT="0" distB="0" distL="0" distR="0" wp14:anchorId="37F88CA4" wp14:editId="02B633BA">
                    <wp:extent cx="3060000" cy="2300400"/>
                    <wp:effectExtent l="0" t="0" r="7620" b="5080"/>
                    <wp:docPr id="1795" name="Picture 13" descr="Text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3" name="Picture 13" descr="Text&#10;&#10;Description automatically generated"/>
                            <pic:cNvPicPr/>
                          </pic:nvPicPr>
                          <pic:blipFill>
                            <a:blip r:embed="rId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431F34" w:rsidRPr="003B7A2B" w14:paraId="6C94D267" w14:textId="77777777" w:rsidTr="003B7A2B">
        <w:tblPrEx>
          <w:tblW w:w="9345" w:type="dxa"/>
          <w:tblLayout w:type="fixed"/>
          <w:tblPrExChange w:id="385" w:author="Wojciech" w:date="2022-09-06T00:40:00Z">
            <w:tblPrEx>
              <w:tblW w:w="9345" w:type="dxa"/>
              <w:tblLayout w:type="fixed"/>
            </w:tblPrEx>
          </w:tblPrExChange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86" w:author="Wojciech" w:date="2022-09-06T00:24:00Z"/>
        </w:trPr>
        <w:tc>
          <w:tcPr>
            <w:tcW w:w="0" w:type="dxa"/>
            <w:tcBorders>
              <w:top w:val="single" w:sz="8" w:space="0" w:color="BFBFBF" w:themeColor="background1" w:themeShade="BF"/>
            </w:tcBorders>
            <w:tcPrChange w:id="387" w:author="Wojciech" w:date="2022-09-06T00:40:00Z">
              <w:tcPr>
                <w:tcW w:w="3969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4C090EB6" w14:textId="77777777" w:rsidR="003B7A2B" w:rsidRDefault="003B7A2B">
            <w:pPr>
              <w:pStyle w:val="ListParagraph"/>
              <w:numPr>
                <w:ilvl w:val="0"/>
                <w:numId w:val="17"/>
              </w:numPr>
              <w:ind w:left="4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88" w:author="Wojciech" w:date="2022-09-06T00:38:00Z"/>
                <w:noProof/>
              </w:rPr>
              <w:pPrChange w:id="389" w:author="Wojciech" w:date="2022-09-06T00:38:00Z">
                <w:pPr>
                  <w:pStyle w:val="ListParagraph"/>
                  <w:ind w:left="46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390" w:author="Wojciech" w:date="2022-09-06T00:38:00Z">
              <w:r>
                <w:rPr>
                  <w:noProof/>
                </w:rPr>
                <w:t xml:space="preserve">Na koniec procedury robot pojedzie do pozycji HOME. </w:t>
              </w:r>
            </w:ins>
          </w:p>
          <w:p w14:paraId="19AD2D5A" w14:textId="12863AAE" w:rsidR="00431F34" w:rsidRDefault="003B7A2B">
            <w:pPr>
              <w:pStyle w:val="ListParagraph"/>
              <w:ind w:left="4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91" w:author="Wojciech" w:date="2022-09-06T00:24:00Z"/>
                <w:noProof/>
              </w:rPr>
              <w:pPrChange w:id="392" w:author="Wojciech" w:date="2022-09-06T00:38:00Z">
                <w:pPr>
                  <w:pStyle w:val="AktuellBrdtext"/>
                  <w:numPr>
                    <w:numId w:val="18"/>
                  </w:numPr>
                  <w:spacing w:before="120" w:after="120"/>
                  <w:ind w:left="319" w:right="227" w:hanging="219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393" w:author="Wojciech" w:date="2022-09-06T00:38:00Z">
              <w:r>
                <w:rPr>
                  <w:noProof/>
                </w:rPr>
                <w:t>Po tym kroku procedura jest zakończona.</w:t>
              </w:r>
            </w:ins>
          </w:p>
        </w:tc>
        <w:tc>
          <w:tcPr>
            <w:tcW w:w="0" w:type="dxa"/>
            <w:tcBorders>
              <w:top w:val="single" w:sz="8" w:space="0" w:color="BFBFBF" w:themeColor="background1" w:themeShade="BF"/>
            </w:tcBorders>
            <w:tcPrChange w:id="394" w:author="Wojciech" w:date="2022-09-06T00:40:00Z">
              <w:tcPr>
                <w:tcW w:w="537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23B18700" w14:textId="44500ACC" w:rsidR="00431F34" w:rsidRPr="003B7A2B" w:rsidRDefault="003B7A2B">
            <w:pPr>
              <w:pStyle w:val="ListParagraph"/>
              <w:ind w:left="4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95" w:author="Wojciech" w:date="2022-09-06T00:24:00Z"/>
                <w:noProof/>
                <w:rPrChange w:id="396" w:author="Wojciech" w:date="2022-09-06T00:37:00Z">
                  <w:rPr>
                    <w:ins w:id="397" w:author="Wojciech" w:date="2022-09-06T00:24:00Z"/>
                    <w:rFonts w:eastAsia="Calibri"/>
                    <w:bCs/>
                    <w:noProof/>
                    <w:szCs w:val="24"/>
                  </w:rPr>
                </w:rPrChange>
              </w:rPr>
              <w:pPrChange w:id="398" w:author="Wojciech" w:date="2022-09-06T00:37:00Z">
                <w:pPr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399" w:author="Wojciech" w:date="2022-09-06T00:37:00Z">
              <w:r>
                <w:rPr>
                  <w:noProof/>
                </w:rPr>
                <w:drawing>
                  <wp:inline distT="0" distB="0" distL="0" distR="0" wp14:anchorId="4DBB02B5" wp14:editId="69750520">
                    <wp:extent cx="3060000" cy="2300400"/>
                    <wp:effectExtent l="0" t="0" r="7620" b="5080"/>
                    <wp:docPr id="1803" name="Picture 14" descr="A picture containing tab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4" name="Picture 14" descr="A picture containing table&#10;&#10;Description automatically generated"/>
                            <pic:cNvPicPr/>
                          </pic:nvPicPr>
                          <pic:blipFill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0000" cy="2300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431F34" w14:paraId="23E79FC7" w14:textId="77777777" w:rsidTr="003B7A2B">
        <w:tblPrEx>
          <w:tblW w:w="9345" w:type="dxa"/>
          <w:tblLayout w:type="fixed"/>
          <w:tblPrExChange w:id="400" w:author="Wojciech" w:date="2022-09-06T00:40:00Z">
            <w:tblPrEx>
              <w:tblW w:w="9345" w:type="dxa"/>
              <w:tblLayout w:type="fixed"/>
            </w:tblPrEx>
          </w:tblPrExChange>
        </w:tblPrEx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ins w:id="401" w:author="Wojciech" w:date="2022-09-06T00:24:00Z"/>
        </w:trPr>
        <w:tc>
          <w:tcPr>
            <w:tcW w:w="0" w:type="dxa"/>
            <w:tcBorders>
              <w:top w:val="single" w:sz="4" w:space="0" w:color="BFBFBF" w:themeColor="background1" w:themeShade="BF"/>
              <w:bottom w:val="none" w:sz="0" w:space="0" w:color="auto"/>
            </w:tcBorders>
            <w:tcPrChange w:id="402" w:author="Wojciech" w:date="2022-09-06T00:40:00Z">
              <w:tcPr>
                <w:tcW w:w="3969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64925205" w14:textId="128344AA" w:rsidR="00431F34" w:rsidRDefault="003B7A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403" w:author="Wojciech" w:date="2022-09-06T00:24:00Z"/>
              </w:rPr>
              <w:pPrChange w:id="404" w:author="Wojciech" w:date="2022-09-06T00:39:00Z">
                <w:pPr>
                  <w:pStyle w:val="AktuellBrdtext"/>
                  <w:numPr>
                    <w:numId w:val="18"/>
                  </w:numPr>
                  <w:spacing w:before="120" w:after="120"/>
                  <w:ind w:left="319" w:right="227" w:hanging="219"/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/w:pPr>
              </w:pPrChange>
            </w:pPr>
            <w:proofErr w:type="spellStart"/>
            <w:ins w:id="405" w:author="Wojciech" w:date="2022-09-06T00:38:00Z">
              <w:r>
                <w:t>Pałna</w:t>
              </w:r>
              <w:proofErr w:type="spellEnd"/>
              <w:r>
                <w:t xml:space="preserve"> procedura to wyzna</w:t>
              </w:r>
            </w:ins>
            <w:ins w:id="406" w:author="Wojciech" w:date="2022-09-06T00:39:00Z">
              <w:r>
                <w:t xml:space="preserve">czenie </w:t>
              </w:r>
            </w:ins>
            <w:ins w:id="407" w:author="Wojciech" w:date="2022-09-06T00:38:00Z">
              <w:r>
                <w:t xml:space="preserve"> </w:t>
              </w:r>
            </w:ins>
            <w:ins w:id="408" w:author="Wojciech" w:date="2022-09-06T00:39:00Z">
              <w:r>
                <w:t>układu obiektu roboczego (</w:t>
              </w:r>
            </w:ins>
            <w:proofErr w:type="spellStart"/>
            <w:ins w:id="409" w:author="Wojciech" w:date="2022-09-06T00:38:00Z">
              <w:r>
                <w:t>workobject</w:t>
              </w:r>
            </w:ins>
            <w:proofErr w:type="spellEnd"/>
            <w:ins w:id="410" w:author="Wojciech" w:date="2022-09-06T00:39:00Z">
              <w:r>
                <w:t>)</w:t>
              </w:r>
            </w:ins>
            <w:ins w:id="411" w:author="Wojciech" w:date="2022-09-06T00:38:00Z">
              <w:r>
                <w:t xml:space="preserve"> Karton i Busole </w:t>
              </w:r>
            </w:ins>
            <w:ins w:id="412" w:author="Wojciech" w:date="2022-09-06T00:39:00Z">
              <w:r>
                <w:t>dla obu robotów</w:t>
              </w:r>
            </w:ins>
            <w:ins w:id="413" w:author="Wojciech" w:date="2022-09-06T00:38:00Z">
              <w:r>
                <w:t>.</w:t>
              </w:r>
            </w:ins>
          </w:p>
        </w:tc>
        <w:tc>
          <w:tcPr>
            <w:tcW w:w="0" w:type="dxa"/>
            <w:tcBorders>
              <w:top w:val="single" w:sz="4" w:space="0" w:color="BFBFBF" w:themeColor="background1" w:themeShade="BF"/>
              <w:bottom w:val="none" w:sz="0" w:space="0" w:color="auto"/>
            </w:tcBorders>
            <w:tcPrChange w:id="414" w:author="Wojciech" w:date="2022-09-06T00:40:00Z">
              <w:tcPr>
                <w:tcW w:w="5376" w:type="dxa"/>
                <w:tcBorders>
                  <w:top w:val="single" w:sz="8" w:space="0" w:color="BFBFBF" w:themeColor="background1" w:themeShade="BF"/>
                  <w:bottom w:val="single" w:sz="8" w:space="0" w:color="BFBFBF" w:themeColor="background1" w:themeShade="BF"/>
                </w:tcBorders>
              </w:tcPr>
            </w:tcPrChange>
          </w:tcPr>
          <w:p w14:paraId="5C6182E6" w14:textId="77777777" w:rsidR="00431F34" w:rsidRPr="00A957AD" w:rsidRDefault="00431F34" w:rsidP="006063E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ins w:id="415" w:author="Wojciech" w:date="2022-09-06T00:24:00Z"/>
                <w:rFonts w:eastAsia="Calibri"/>
                <w:bCs/>
                <w:noProof/>
                <w:szCs w:val="24"/>
              </w:rPr>
            </w:pPr>
          </w:p>
        </w:tc>
      </w:tr>
    </w:tbl>
    <w:p w14:paraId="63721DAB" w14:textId="55C89EEA" w:rsidR="00CA3FB6" w:rsidRDefault="00CA3FB6" w:rsidP="007A34A0">
      <w:pPr>
        <w:rPr>
          <w:ins w:id="416" w:author="Wojciech" w:date="2022-09-05T23:45:00Z"/>
        </w:rPr>
      </w:pPr>
    </w:p>
    <w:p w14:paraId="4928E3BE" w14:textId="77777777" w:rsidR="007A34A0" w:rsidRPr="009C1830" w:rsidRDefault="007A34A0" w:rsidP="003D4C14">
      <w:pPr>
        <w:pStyle w:val="ListParagraph"/>
        <w:autoSpaceDE/>
        <w:autoSpaceDN/>
        <w:adjustRightInd/>
        <w:spacing w:after="200"/>
        <w:ind w:left="567"/>
        <w:rPr>
          <w:color w:val="FF0000"/>
        </w:rPr>
      </w:pPr>
    </w:p>
    <w:p w14:paraId="2B582A50" w14:textId="77777777" w:rsidR="009E2EAE" w:rsidRPr="009E2EAE" w:rsidRDefault="009E2EAE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417" w:name="_Toc528237856"/>
      <w:bookmarkStart w:id="418" w:name="_Toc131517499"/>
      <w:proofErr w:type="spellStart"/>
      <w:r w:rsidRPr="009E2EAE">
        <w:rPr>
          <w:lang w:val="en-GB"/>
        </w:rPr>
        <w:t>Kopia</w:t>
      </w:r>
      <w:proofErr w:type="spellEnd"/>
      <w:r w:rsidRPr="009E2EAE">
        <w:rPr>
          <w:lang w:val="en-GB"/>
        </w:rPr>
        <w:t xml:space="preserve"> </w:t>
      </w:r>
      <w:proofErr w:type="spellStart"/>
      <w:r w:rsidRPr="009E2EAE">
        <w:rPr>
          <w:lang w:val="en-GB"/>
        </w:rPr>
        <w:t>bezpieczeństwa</w:t>
      </w:r>
      <w:bookmarkEnd w:id="417"/>
      <w:bookmarkEnd w:id="418"/>
      <w:proofErr w:type="spellEnd"/>
    </w:p>
    <w:p w14:paraId="705C142E" w14:textId="77777777" w:rsidR="009E2EAE" w:rsidRPr="009E2EAE" w:rsidRDefault="009E2EAE">
      <w:pPr>
        <w:pStyle w:val="Heading2"/>
        <w:numPr>
          <w:ilvl w:val="2"/>
          <w:numId w:val="1"/>
        </w:numPr>
        <w:ind w:left="1224" w:hanging="504"/>
        <w:rPr>
          <w:lang w:val="en-GB"/>
        </w:rPr>
      </w:pPr>
      <w:bookmarkStart w:id="419" w:name="_Toc528237857"/>
      <w:bookmarkStart w:id="420" w:name="_Toc131517500"/>
      <w:proofErr w:type="spellStart"/>
      <w:r w:rsidRPr="009E2EAE">
        <w:rPr>
          <w:lang w:val="en-GB"/>
        </w:rPr>
        <w:t>Tworzenie</w:t>
      </w:r>
      <w:proofErr w:type="spellEnd"/>
      <w:r w:rsidRPr="009E2EAE">
        <w:rPr>
          <w:lang w:val="en-GB"/>
        </w:rPr>
        <w:t xml:space="preserve"> </w:t>
      </w:r>
      <w:proofErr w:type="spellStart"/>
      <w:r w:rsidRPr="009E2EAE">
        <w:rPr>
          <w:lang w:val="en-GB"/>
        </w:rPr>
        <w:t>kopii</w:t>
      </w:r>
      <w:proofErr w:type="spellEnd"/>
      <w:r w:rsidRPr="009E2EAE">
        <w:rPr>
          <w:lang w:val="en-GB"/>
        </w:rPr>
        <w:t xml:space="preserve"> </w:t>
      </w:r>
      <w:proofErr w:type="spellStart"/>
      <w:r w:rsidRPr="009E2EAE">
        <w:rPr>
          <w:lang w:val="en-GB"/>
        </w:rPr>
        <w:t>bezpieczeństwa</w:t>
      </w:r>
      <w:bookmarkEnd w:id="419"/>
      <w:bookmarkEnd w:id="420"/>
      <w:proofErr w:type="spellEnd"/>
    </w:p>
    <w:p w14:paraId="177F0FBD" w14:textId="59BC5B62" w:rsidR="009E2EAE" w:rsidRDefault="009E2EAE" w:rsidP="009E2EAE">
      <w:pPr>
        <w:ind w:firstLine="708"/>
      </w:pPr>
      <w:r w:rsidRPr="00A65D4D">
        <w:t>System robota ABB IRC</w:t>
      </w:r>
      <w:r>
        <w:t xml:space="preserve">5 </w:t>
      </w:r>
      <w:r w:rsidRPr="00A65D4D">
        <w:t>umożliwia wykonywanie kopi</w:t>
      </w:r>
      <w:r>
        <w:t>i</w:t>
      </w:r>
      <w:r w:rsidRPr="00A65D4D">
        <w:t xml:space="preserve"> bezpieczeństwa. Kopia bezpieczeństwa zawiera wszystkie</w:t>
      </w:r>
      <w:r>
        <w:t xml:space="preserve"> parametry systemowe i programy, dzięki czemu w łatwy sposób można wygenerować nowy system czy przywrócić poprzednie ustawienia. 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933"/>
      </w:tblGrid>
      <w:tr w:rsidR="009E2EAE" w:rsidRPr="003D4C14" w14:paraId="52AF03C4" w14:textId="77777777" w:rsidTr="008B784C">
        <w:trPr>
          <w:trHeight w:val="863"/>
        </w:trPr>
        <w:tc>
          <w:tcPr>
            <w:tcW w:w="1129" w:type="dxa"/>
          </w:tcPr>
          <w:p w14:paraId="6CF5D87B" w14:textId="77777777" w:rsidR="009E2EAE" w:rsidRPr="003D4C14" w:rsidRDefault="009E2EAE" w:rsidP="00505019">
            <w:pPr>
              <w:rPr>
                <w:rFonts w:cstheme="minorHAnsi"/>
                <w:color w:val="FF0000"/>
                <w:szCs w:val="24"/>
              </w:rPr>
            </w:pPr>
            <w:r w:rsidRPr="003D4C14">
              <w:rPr>
                <w:rFonts w:cstheme="minorHAnsi"/>
                <w:noProof/>
                <w:color w:val="FF0000"/>
                <w:szCs w:val="24"/>
                <w:lang w:eastAsia="pl-PL"/>
              </w:rPr>
              <w:drawing>
                <wp:inline distT="0" distB="0" distL="0" distR="0" wp14:anchorId="1F305EA8" wp14:editId="1DAC0E74">
                  <wp:extent cx="513715" cy="415678"/>
                  <wp:effectExtent l="0" t="0" r="635" b="3810"/>
                  <wp:docPr id="47988" name="Obraz 47988" descr="Obraz zawierający tekst, clipa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 descr="Obraz zawierający tekst, clipart&#10;&#10;Opis wygenerowany automatyczni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33" cy="43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33" w:type="dxa"/>
          </w:tcPr>
          <w:p w14:paraId="2E7ED49B" w14:textId="06ADEEC8" w:rsidR="009E2EAE" w:rsidRPr="003D4C14" w:rsidRDefault="009E2EAE" w:rsidP="00505019">
            <w:pPr>
              <w:rPr>
                <w:color w:val="FF0000"/>
              </w:rPr>
            </w:pPr>
            <w:r w:rsidRPr="00A94704">
              <w:rPr>
                <w:b/>
              </w:rPr>
              <w:t>Zaleca się wykonanie kopii bezpieczeństwa po każdej zmianie programu</w:t>
            </w:r>
            <w:r>
              <w:rPr>
                <w:b/>
              </w:rPr>
              <w:t>.</w:t>
            </w:r>
          </w:p>
        </w:tc>
      </w:tr>
    </w:tbl>
    <w:p w14:paraId="17B61A69" w14:textId="77777777" w:rsidR="009E2EAE" w:rsidRDefault="009E2EAE" w:rsidP="008B784C">
      <w:pPr>
        <w:keepNext/>
      </w:pP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933"/>
      </w:tblGrid>
      <w:tr w:rsidR="009E2EAE" w:rsidRPr="003D4C14" w14:paraId="31A0A256" w14:textId="77777777" w:rsidTr="008B784C">
        <w:trPr>
          <w:trHeight w:val="863"/>
        </w:trPr>
        <w:tc>
          <w:tcPr>
            <w:tcW w:w="1129" w:type="dxa"/>
          </w:tcPr>
          <w:p w14:paraId="19C9304F" w14:textId="77777777" w:rsidR="009E2EAE" w:rsidRPr="003D4C14" w:rsidRDefault="009E2EAE" w:rsidP="008B784C">
            <w:pPr>
              <w:keepNext/>
              <w:rPr>
                <w:rFonts w:cstheme="minorHAnsi"/>
                <w:color w:val="FF0000"/>
                <w:szCs w:val="24"/>
              </w:rPr>
            </w:pPr>
            <w:r w:rsidRPr="003D4C14">
              <w:rPr>
                <w:rFonts w:cstheme="minorHAnsi"/>
                <w:noProof/>
                <w:color w:val="FF0000"/>
                <w:szCs w:val="24"/>
                <w:lang w:eastAsia="pl-PL"/>
              </w:rPr>
              <w:drawing>
                <wp:inline distT="0" distB="0" distL="0" distR="0" wp14:anchorId="7A808A6A" wp14:editId="304B0828">
                  <wp:extent cx="513715" cy="415678"/>
                  <wp:effectExtent l="0" t="0" r="635" b="3810"/>
                  <wp:docPr id="47989" name="Obraz 47989" descr="Obraz zawierający tekst, clipa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 descr="Obraz zawierający tekst, clipart&#10;&#10;Opis wygenerowany automatyczni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33" cy="43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33" w:type="dxa"/>
          </w:tcPr>
          <w:p w14:paraId="16A79EB6" w14:textId="77E96AC4" w:rsidR="009E2EAE" w:rsidRPr="008B784C" w:rsidRDefault="009E2EAE" w:rsidP="008B784C">
            <w:pPr>
              <w:keepNext/>
              <w:rPr>
                <w:b/>
              </w:rPr>
            </w:pPr>
            <w:r w:rsidRPr="008B784C">
              <w:rPr>
                <w:b/>
              </w:rPr>
              <w:t>Uwaga</w:t>
            </w:r>
            <w:r w:rsidR="008B784C">
              <w:rPr>
                <w:b/>
              </w:rPr>
              <w:t>!</w:t>
            </w:r>
          </w:p>
          <w:p w14:paraId="564F0C88" w14:textId="378079BE" w:rsidR="009E2EAE" w:rsidRPr="003D4C14" w:rsidRDefault="009E2EAE" w:rsidP="008B784C">
            <w:pPr>
              <w:keepNext/>
              <w:rPr>
                <w:color w:val="FF0000"/>
              </w:rPr>
            </w:pPr>
            <w:r w:rsidRPr="00A94704">
              <w:rPr>
                <w:b/>
              </w:rPr>
              <w:t>Niewykonywanie kopii bezpieczeństwa, może spowodować utratę programów stworzonych bądź zmodyfikowanych od czasu wykonania poprzedniej kopii bezpieczeństwa</w:t>
            </w:r>
          </w:p>
        </w:tc>
      </w:tr>
    </w:tbl>
    <w:p w14:paraId="00C1450C" w14:textId="77777777" w:rsidR="008B784C" w:rsidRDefault="008B784C" w:rsidP="009E2EAE"/>
    <w:p w14:paraId="3213EF30" w14:textId="1851B8E2" w:rsidR="009E2EAE" w:rsidRDefault="009E2EAE" w:rsidP="009E2EAE">
      <w:r>
        <w:t>Szczegółowa instrukcja tworzenia kopii bezpieczeństwa znajduje się w tabeli 2.</w:t>
      </w:r>
      <w:r w:rsidR="008B784C">
        <w:t>7</w:t>
      </w:r>
      <w:r>
        <w:t xml:space="preserve">. </w:t>
      </w:r>
    </w:p>
    <w:p w14:paraId="40E80BD5" w14:textId="7AEFB494" w:rsidR="009E2EAE" w:rsidRPr="00EB0C00" w:rsidRDefault="009E2EAE" w:rsidP="009E2EAE">
      <w:pPr>
        <w:rPr>
          <w:sz w:val="20"/>
        </w:rPr>
      </w:pPr>
      <w:bookmarkStart w:id="421" w:name="_Toc528137059"/>
      <w:r w:rsidRPr="00EB0C00">
        <w:rPr>
          <w:sz w:val="20"/>
        </w:rPr>
        <w:t>Tabela 2.</w:t>
      </w:r>
      <w:r w:rsidR="008B784C">
        <w:rPr>
          <w:sz w:val="20"/>
        </w:rPr>
        <w:t>7</w:t>
      </w:r>
      <w:r w:rsidRPr="00EB0C00">
        <w:rPr>
          <w:sz w:val="20"/>
        </w:rPr>
        <w:t xml:space="preserve"> Tworzenie kopii bezpieczeństwa</w:t>
      </w:r>
      <w:bookmarkEnd w:id="421"/>
    </w:p>
    <w:tbl>
      <w:tblPr>
        <w:tblStyle w:val="TabelaABB"/>
        <w:tblW w:w="0" w:type="auto"/>
        <w:tblLook w:val="04A0" w:firstRow="1" w:lastRow="0" w:firstColumn="1" w:lastColumn="0" w:noHBand="0" w:noVBand="1"/>
      </w:tblPr>
      <w:tblGrid>
        <w:gridCol w:w="3666"/>
        <w:gridCol w:w="5406"/>
      </w:tblGrid>
      <w:tr w:rsidR="009E2EAE" w:rsidRPr="008B784C" w14:paraId="4398B3A9" w14:textId="77777777" w:rsidTr="00505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666" w:type="dxa"/>
          </w:tcPr>
          <w:p w14:paraId="211ACA84" w14:textId="77777777" w:rsidR="009E2EAE" w:rsidRPr="008B784C" w:rsidRDefault="009E2EAE" w:rsidP="008B784C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8B784C">
              <w:rPr>
                <w:color w:val="auto"/>
                <w:lang w:val="en-GB"/>
              </w:rPr>
              <w:t>Instrukcja</w:t>
            </w:r>
            <w:proofErr w:type="spellEnd"/>
          </w:p>
        </w:tc>
        <w:tc>
          <w:tcPr>
            <w:tcW w:w="5406" w:type="dxa"/>
          </w:tcPr>
          <w:p w14:paraId="1BD7DF28" w14:textId="77777777" w:rsidR="009E2EAE" w:rsidRPr="008B784C" w:rsidRDefault="009E2EAE" w:rsidP="008B784C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8B784C">
              <w:rPr>
                <w:color w:val="auto"/>
                <w:lang w:val="en-GB"/>
              </w:rPr>
              <w:t>Widok</w:t>
            </w:r>
            <w:proofErr w:type="spellEnd"/>
          </w:p>
        </w:tc>
      </w:tr>
      <w:tr w:rsidR="009E2EAE" w14:paraId="1AC4BED7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666" w:type="dxa"/>
          </w:tcPr>
          <w:p w14:paraId="543121BA" w14:textId="77777777" w:rsidR="009E2EAE" w:rsidRPr="00EB0C00" w:rsidRDefault="009E2EAE" w:rsidP="00505019">
            <w:pPr>
              <w:pStyle w:val="AktuellBrdtext"/>
              <w:spacing w:before="120" w:after="120"/>
              <w:ind w:right="227"/>
              <w:jc w:val="both"/>
              <w:rPr>
                <w:rFonts w:ascii="ABBvoice" w:hAnsi="ABBvoice" w:cs="ABBvoice"/>
                <w:sz w:val="24"/>
                <w:szCs w:val="24"/>
              </w:rPr>
            </w:pPr>
            <w:r>
              <w:rPr>
                <w:rFonts w:ascii="ABBvoice" w:hAnsi="ABBvoice" w:cs="ABBvoice"/>
                <w:sz w:val="24"/>
                <w:szCs w:val="24"/>
              </w:rPr>
              <w:t>Wybierz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 xml:space="preserve"> </w:t>
            </w:r>
            <w:r w:rsidRPr="00EB0C00">
              <w:rPr>
                <w:rFonts w:ascii="ABBvoice" w:hAnsi="ABBvoice" w:cs="ABBvoice"/>
                <w:b/>
                <w:sz w:val="24"/>
                <w:szCs w:val="24"/>
              </w:rPr>
              <w:t>ABB Menu</w:t>
            </w:r>
            <w:r>
              <w:rPr>
                <w:rFonts w:ascii="ABBvoice" w:hAnsi="ABBvoice" w:cs="ABBvoice"/>
                <w:sz w:val="24"/>
                <w:szCs w:val="24"/>
              </w:rPr>
              <w:t xml:space="preserve">, a następnie </w:t>
            </w:r>
            <w:r w:rsidRPr="00EB0C00">
              <w:rPr>
                <w:rFonts w:ascii="ABBvoice" w:hAnsi="ABBvoice" w:cs="ABBvoice"/>
                <w:b/>
                <w:sz w:val="24"/>
                <w:szCs w:val="24"/>
              </w:rPr>
              <w:t>Tworzenie i przywracanie</w:t>
            </w:r>
          </w:p>
          <w:p w14:paraId="7BE7B369" w14:textId="77777777" w:rsidR="009E2EAE" w:rsidRDefault="009E2EAE" w:rsidP="00505019">
            <w:pPr>
              <w:spacing w:before="120" w:after="120"/>
              <w:ind w:right="227"/>
            </w:pPr>
          </w:p>
        </w:tc>
        <w:tc>
          <w:tcPr>
            <w:tcW w:w="5406" w:type="dxa"/>
          </w:tcPr>
          <w:p w14:paraId="02DAB0FE" w14:textId="77777777" w:rsidR="009E2EAE" w:rsidRDefault="009E2EAE" w:rsidP="00505019">
            <w:r>
              <w:rPr>
                <w:szCs w:val="22"/>
                <w:lang w:eastAsia="en-US"/>
              </w:rPr>
              <w:object w:dxaOrig="9615" w:dyaOrig="7230" w14:anchorId="117F806E">
                <v:shape id="_x0000_i1046" type="#_x0000_t75" style="width:259.05pt;height:194.85pt" o:ole="">
                  <v:imagedata r:id="rId81" o:title=""/>
                </v:shape>
                <o:OLEObject Type="Embed" ProgID="PBrush" ShapeID="_x0000_i1046" DrawAspect="Content" ObjectID="_1742153695" r:id="rId82"/>
              </w:object>
            </w:r>
          </w:p>
        </w:tc>
      </w:tr>
      <w:tr w:rsidR="009E2EAE" w14:paraId="173D610E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666" w:type="dxa"/>
            <w:tcBorders>
              <w:bottom w:val="single" w:sz="8" w:space="0" w:color="BFBFBF" w:themeColor="background1" w:themeShade="BF"/>
            </w:tcBorders>
          </w:tcPr>
          <w:p w14:paraId="08DA0B4A" w14:textId="77777777" w:rsidR="009E2EAE" w:rsidRPr="00141CBF" w:rsidRDefault="009E2EAE" w:rsidP="00505019">
            <w:pPr>
              <w:spacing w:before="120" w:after="120"/>
              <w:ind w:right="227"/>
            </w:pPr>
            <w:r w:rsidRPr="00A84856">
              <w:lastRenderedPageBreak/>
              <w:t>Wybierz</w:t>
            </w:r>
            <w:r>
              <w:t xml:space="preserve"> </w:t>
            </w:r>
            <w:r w:rsidRPr="00A84856">
              <w:rPr>
                <w:b/>
              </w:rPr>
              <w:t>Utwórz kopię zapasową bieżącego systemu</w:t>
            </w:r>
          </w:p>
          <w:p w14:paraId="2FEFBD72" w14:textId="77777777" w:rsidR="009E2EAE" w:rsidRPr="00141CBF" w:rsidRDefault="009E2EAE" w:rsidP="00505019">
            <w:pPr>
              <w:spacing w:before="120" w:after="120"/>
              <w:ind w:right="227"/>
            </w:pPr>
            <w:r w:rsidRPr="00141CBF">
              <w:t>Kopię można wykonać na:</w:t>
            </w:r>
          </w:p>
          <w:p w14:paraId="1B4394A9" w14:textId="77777777" w:rsidR="009E2EAE" w:rsidRPr="00EB0C00" w:rsidRDefault="009E2EAE">
            <w:pPr>
              <w:pStyle w:val="AktuellBrdtext"/>
              <w:numPr>
                <w:ilvl w:val="0"/>
                <w:numId w:val="5"/>
              </w:numPr>
              <w:spacing w:before="120" w:after="120" w:line="240" w:lineRule="auto"/>
              <w:ind w:left="417" w:right="227"/>
              <w:jc w:val="both"/>
              <w:rPr>
                <w:rFonts w:ascii="ABBvoice" w:hAnsi="ABBvoice" w:cs="ABBvoice"/>
                <w:sz w:val="24"/>
                <w:szCs w:val="24"/>
              </w:rPr>
            </w:pPr>
            <w:proofErr w:type="spellStart"/>
            <w:r w:rsidRPr="005C1D47">
              <w:rPr>
                <w:rFonts w:ascii="ABBvoice" w:hAnsi="ABBvoice" w:cs="ABBvoice"/>
                <w:b/>
                <w:sz w:val="24"/>
                <w:szCs w:val="24"/>
              </w:rPr>
              <w:t>hdOa</w:t>
            </w:r>
            <w:proofErr w:type="spellEnd"/>
            <w:r>
              <w:rPr>
                <w:rFonts w:ascii="ABBvoice" w:hAnsi="ABBvoice" w:cs="ABBvoice"/>
                <w:b/>
                <w:sz w:val="24"/>
                <w:szCs w:val="24"/>
              </w:rPr>
              <w:t xml:space="preserve"> - 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>dysku robota</w:t>
            </w:r>
          </w:p>
          <w:p w14:paraId="0AAACD7F" w14:textId="77777777" w:rsidR="009E2EAE" w:rsidRPr="00EB0C00" w:rsidRDefault="009E2EAE">
            <w:pPr>
              <w:pStyle w:val="AktuellBrdtext"/>
              <w:numPr>
                <w:ilvl w:val="0"/>
                <w:numId w:val="5"/>
              </w:numPr>
              <w:spacing w:before="120" w:after="120" w:line="240" w:lineRule="auto"/>
              <w:ind w:left="417" w:right="227"/>
              <w:jc w:val="both"/>
              <w:rPr>
                <w:rFonts w:ascii="ABBvoice" w:hAnsi="ABBvoice" w:cs="ABBvoice"/>
                <w:sz w:val="24"/>
                <w:szCs w:val="24"/>
              </w:rPr>
            </w:pPr>
            <w:r w:rsidRPr="00EB0C00">
              <w:rPr>
                <w:rFonts w:ascii="ABBvoice" w:hAnsi="ABBvoice" w:cs="ABBvoice"/>
                <w:b/>
                <w:sz w:val="24"/>
                <w:szCs w:val="24"/>
              </w:rPr>
              <w:t xml:space="preserve">Flash – </w:t>
            </w:r>
            <w:proofErr w:type="spellStart"/>
            <w:r w:rsidRPr="005C1D47">
              <w:rPr>
                <w:rFonts w:ascii="ABBvoice" w:hAnsi="ABBvoice" w:cs="ABBvoice"/>
                <w:sz w:val="24"/>
                <w:szCs w:val="24"/>
              </w:rPr>
              <w:t>PenDrive</w:t>
            </w:r>
            <w:proofErr w:type="spellEnd"/>
          </w:p>
          <w:p w14:paraId="559A3A28" w14:textId="77777777" w:rsidR="009E2EAE" w:rsidRPr="00A84856" w:rsidRDefault="009E2EAE">
            <w:pPr>
              <w:pStyle w:val="ListParagraph"/>
              <w:numPr>
                <w:ilvl w:val="0"/>
                <w:numId w:val="5"/>
              </w:numPr>
              <w:spacing w:before="120" w:after="120"/>
              <w:ind w:left="417" w:right="227"/>
            </w:pPr>
            <w:r w:rsidRPr="00A84856">
              <w:rPr>
                <w:b/>
                <w:szCs w:val="24"/>
              </w:rPr>
              <w:t>Komputer</w:t>
            </w:r>
            <w:r w:rsidRPr="00A84856">
              <w:rPr>
                <w:szCs w:val="24"/>
              </w:rPr>
              <w:t xml:space="preserve"> – w </w:t>
            </w:r>
            <w:proofErr w:type="spellStart"/>
            <w:r w:rsidRPr="00A84856">
              <w:rPr>
                <w:szCs w:val="24"/>
              </w:rPr>
              <w:t>RobotStudio</w:t>
            </w:r>
            <w:proofErr w:type="spellEnd"/>
            <w:r w:rsidRPr="00A84856">
              <w:rPr>
                <w:szCs w:val="24"/>
              </w:rPr>
              <w:t xml:space="preserve"> On-line</w:t>
            </w:r>
          </w:p>
        </w:tc>
        <w:tc>
          <w:tcPr>
            <w:tcW w:w="5406" w:type="dxa"/>
            <w:tcBorders>
              <w:bottom w:val="single" w:sz="8" w:space="0" w:color="BFBFBF" w:themeColor="background1" w:themeShade="BF"/>
            </w:tcBorders>
          </w:tcPr>
          <w:p w14:paraId="18B5F324" w14:textId="77777777" w:rsidR="009E2EAE" w:rsidRDefault="009E2EAE" w:rsidP="00505019">
            <w:r>
              <w:rPr>
                <w:noProof/>
              </w:rPr>
              <w:drawing>
                <wp:inline distT="0" distB="0" distL="0" distR="0" wp14:anchorId="3E04961C" wp14:editId="50FF8FB4">
                  <wp:extent cx="3257759" cy="2434487"/>
                  <wp:effectExtent l="0" t="0" r="0" b="4445"/>
                  <wp:docPr id="4798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755" cy="243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EAE" w14:paraId="38D9C034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666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28C119AC" w14:textId="77777777" w:rsidR="009E2EAE" w:rsidRDefault="009E2EAE" w:rsidP="00505019">
            <w:pPr>
              <w:spacing w:before="120" w:after="120"/>
              <w:ind w:right="227"/>
            </w:pPr>
            <w:r w:rsidRPr="00141CBF">
              <w:t>Przy pomo</w:t>
            </w:r>
            <w:r>
              <w:t xml:space="preserve">cy przycisków nawigacyjnych wybierz nazwę i </w:t>
            </w:r>
            <w:r w:rsidRPr="00141CBF">
              <w:t>ścieżkę dostępu</w:t>
            </w:r>
            <w:r>
              <w:t>. Domyślnie nazwa ma postać:</w:t>
            </w:r>
          </w:p>
          <w:p w14:paraId="1302AF2F" w14:textId="77777777" w:rsidR="009E2EAE" w:rsidRPr="00141CBF" w:rsidRDefault="009E2EAE" w:rsidP="00505019">
            <w:pPr>
              <w:spacing w:before="120" w:after="120"/>
              <w:ind w:right="227"/>
              <w:rPr>
                <w:i/>
              </w:rPr>
            </w:pPr>
            <w:r>
              <w:rPr>
                <w:i/>
              </w:rPr>
              <w:t xml:space="preserve">Nazwa </w:t>
            </w:r>
            <w:proofErr w:type="spellStart"/>
            <w:r>
              <w:rPr>
                <w:i/>
              </w:rPr>
              <w:t>systemu_Backup_Data</w:t>
            </w:r>
            <w:proofErr w:type="spellEnd"/>
          </w:p>
          <w:p w14:paraId="69074D6D" w14:textId="77777777" w:rsidR="009E2EAE" w:rsidRPr="00141CBF" w:rsidRDefault="009E2EAE" w:rsidP="00505019">
            <w:pPr>
              <w:spacing w:before="120" w:after="120"/>
              <w:ind w:right="227"/>
              <w:rPr>
                <w:b/>
              </w:rPr>
            </w:pPr>
            <w:r>
              <w:t xml:space="preserve">Dotknij pole </w:t>
            </w:r>
            <w:r>
              <w:rPr>
                <w:b/>
              </w:rPr>
              <w:t>Utwórz kopię zapasową</w:t>
            </w:r>
          </w:p>
          <w:p w14:paraId="58324702" w14:textId="77777777" w:rsidR="009E2EAE" w:rsidRDefault="009E2EAE" w:rsidP="00505019">
            <w:pPr>
              <w:spacing w:before="120" w:after="120"/>
              <w:ind w:right="227"/>
            </w:pPr>
          </w:p>
        </w:tc>
        <w:tc>
          <w:tcPr>
            <w:tcW w:w="5406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1BDAED99" w14:textId="77777777" w:rsidR="009E2EAE" w:rsidRDefault="009E2EAE" w:rsidP="0050501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7738DCEE" wp14:editId="5B808FEB">
                      <wp:simplePos x="0" y="0"/>
                      <wp:positionH relativeFrom="column">
                        <wp:posOffset>1969135</wp:posOffset>
                      </wp:positionH>
                      <wp:positionV relativeFrom="paragraph">
                        <wp:posOffset>1913255</wp:posOffset>
                      </wp:positionV>
                      <wp:extent cx="640080" cy="411480"/>
                      <wp:effectExtent l="0" t="0" r="26670" b="26670"/>
                      <wp:wrapNone/>
                      <wp:docPr id="47986" name="Elipsa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0080" cy="41148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9A9A495" id="Elipsa 4" o:spid="_x0000_s1026" style="position:absolute;margin-left:155.05pt;margin-top:150.65pt;width:50.4pt;height:32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" filled="f" strokecolor="black [3200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1E1524" wp14:editId="131E0010">
                  <wp:extent cx="3287822" cy="2456953"/>
                  <wp:effectExtent l="0" t="0" r="8255" b="635"/>
                  <wp:docPr id="66" name="Picture 66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Obraz zawierający tekst&#10;&#10;Opis wygenerowany automatycznie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761" cy="246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AF5885" w14:textId="77777777" w:rsidR="009E2EAE" w:rsidRDefault="009E2EAE" w:rsidP="009E2EAE">
      <w:pPr>
        <w:autoSpaceDE/>
        <w:autoSpaceDN/>
        <w:adjustRightInd/>
        <w:spacing w:line="259" w:lineRule="auto"/>
        <w:jc w:val="left"/>
      </w:pPr>
    </w:p>
    <w:p w14:paraId="25E3A0B0" w14:textId="77777777" w:rsidR="009E2EAE" w:rsidRPr="008B784C" w:rsidRDefault="009E2EAE">
      <w:pPr>
        <w:pStyle w:val="Heading2"/>
        <w:numPr>
          <w:ilvl w:val="2"/>
          <w:numId w:val="1"/>
        </w:numPr>
        <w:ind w:left="1224" w:hanging="504"/>
        <w:rPr>
          <w:lang w:val="en-GB"/>
        </w:rPr>
      </w:pPr>
      <w:bookmarkStart w:id="422" w:name="_Toc528237858"/>
      <w:bookmarkStart w:id="423" w:name="_Toc131517501"/>
      <w:proofErr w:type="spellStart"/>
      <w:r w:rsidRPr="008B784C">
        <w:rPr>
          <w:lang w:val="en-GB"/>
        </w:rPr>
        <w:t>Przywracanie</w:t>
      </w:r>
      <w:proofErr w:type="spellEnd"/>
      <w:r w:rsidRPr="008B784C">
        <w:rPr>
          <w:lang w:val="en-GB"/>
        </w:rPr>
        <w:t xml:space="preserve"> </w:t>
      </w:r>
      <w:proofErr w:type="spellStart"/>
      <w:r w:rsidRPr="008B784C">
        <w:rPr>
          <w:lang w:val="en-GB"/>
        </w:rPr>
        <w:t>kopii</w:t>
      </w:r>
      <w:proofErr w:type="spellEnd"/>
      <w:r w:rsidRPr="008B784C">
        <w:rPr>
          <w:lang w:val="en-GB"/>
        </w:rPr>
        <w:t xml:space="preserve"> </w:t>
      </w:r>
      <w:proofErr w:type="spellStart"/>
      <w:r w:rsidRPr="008B784C">
        <w:rPr>
          <w:lang w:val="en-GB"/>
        </w:rPr>
        <w:t>bezpieczeństwa</w:t>
      </w:r>
      <w:bookmarkEnd w:id="422"/>
      <w:bookmarkEnd w:id="423"/>
      <w:proofErr w:type="spellEnd"/>
    </w:p>
    <w:p w14:paraId="28984686" w14:textId="654D62EF" w:rsidR="009E2EAE" w:rsidRDefault="009E2EAE" w:rsidP="009E2EAE">
      <w:r>
        <w:t xml:space="preserve">Szczegółowa instrukcja przywracania kopii bezpieczeństwa znajduje się w tabeli </w:t>
      </w:r>
      <w:r w:rsidR="008B784C">
        <w:t>poniżej.</w:t>
      </w:r>
    </w:p>
    <w:p w14:paraId="74D63A33" w14:textId="11AD3FCF" w:rsidR="009E2EAE" w:rsidRPr="00050344" w:rsidRDefault="009E2EAE" w:rsidP="009E2EAE">
      <w:pPr>
        <w:rPr>
          <w:sz w:val="20"/>
        </w:rPr>
      </w:pPr>
      <w:r w:rsidRPr="00050344">
        <w:rPr>
          <w:sz w:val="20"/>
        </w:rPr>
        <w:t>Tabela 2.</w:t>
      </w:r>
      <w:r w:rsidR="008B784C">
        <w:rPr>
          <w:sz w:val="20"/>
        </w:rPr>
        <w:t>8</w:t>
      </w:r>
      <w:r w:rsidRPr="00050344">
        <w:rPr>
          <w:sz w:val="20"/>
        </w:rPr>
        <w:t xml:space="preserve"> Przywracanie kopii bezpieczeństwa</w:t>
      </w:r>
    </w:p>
    <w:tbl>
      <w:tblPr>
        <w:tblStyle w:val="TabelaABB"/>
        <w:tblW w:w="0" w:type="auto"/>
        <w:tblLook w:val="04A0" w:firstRow="1" w:lastRow="0" w:firstColumn="1" w:lastColumn="0" w:noHBand="0" w:noVBand="1"/>
      </w:tblPr>
      <w:tblGrid>
        <w:gridCol w:w="3622"/>
        <w:gridCol w:w="5450"/>
      </w:tblGrid>
      <w:tr w:rsidR="009E2EAE" w:rsidRPr="008B784C" w14:paraId="2DBC7555" w14:textId="77777777" w:rsidTr="00505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622" w:type="dxa"/>
          </w:tcPr>
          <w:p w14:paraId="5983A738" w14:textId="77777777" w:rsidR="009E2EAE" w:rsidRPr="008B784C" w:rsidRDefault="009E2EAE" w:rsidP="008B784C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8B784C">
              <w:rPr>
                <w:color w:val="auto"/>
                <w:lang w:val="en-GB"/>
              </w:rPr>
              <w:lastRenderedPageBreak/>
              <w:t>Instrukcja</w:t>
            </w:r>
            <w:proofErr w:type="spellEnd"/>
          </w:p>
        </w:tc>
        <w:tc>
          <w:tcPr>
            <w:tcW w:w="5450" w:type="dxa"/>
          </w:tcPr>
          <w:p w14:paraId="2AB2F061" w14:textId="77777777" w:rsidR="009E2EAE" w:rsidRPr="008B784C" w:rsidRDefault="009E2EAE" w:rsidP="008B784C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8B784C">
              <w:rPr>
                <w:color w:val="auto"/>
                <w:lang w:val="en-GB"/>
              </w:rPr>
              <w:t>Widok</w:t>
            </w:r>
            <w:proofErr w:type="spellEnd"/>
          </w:p>
        </w:tc>
      </w:tr>
      <w:tr w:rsidR="009E2EAE" w14:paraId="5B877089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622" w:type="dxa"/>
          </w:tcPr>
          <w:p w14:paraId="31EE0B48" w14:textId="77777777" w:rsidR="009E2EAE" w:rsidRPr="00EB0C00" w:rsidRDefault="009E2EAE" w:rsidP="00505019">
            <w:pPr>
              <w:pStyle w:val="AktuellBrdtext"/>
              <w:ind w:right="227"/>
              <w:jc w:val="both"/>
              <w:rPr>
                <w:rFonts w:ascii="ABBvoice" w:hAnsi="ABBvoice" w:cs="ABBvoice"/>
                <w:sz w:val="24"/>
                <w:szCs w:val="24"/>
              </w:rPr>
            </w:pPr>
            <w:r>
              <w:rPr>
                <w:rFonts w:ascii="ABBvoice" w:hAnsi="ABBvoice" w:cs="ABBvoice"/>
                <w:sz w:val="24"/>
                <w:szCs w:val="24"/>
              </w:rPr>
              <w:t>Wybierz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 xml:space="preserve"> </w:t>
            </w:r>
            <w:r w:rsidRPr="00EB0C00">
              <w:rPr>
                <w:rFonts w:ascii="ABBvoice" w:hAnsi="ABBvoice" w:cs="ABBvoice"/>
                <w:b/>
                <w:sz w:val="24"/>
                <w:szCs w:val="24"/>
              </w:rPr>
              <w:t>ABB Menu</w:t>
            </w:r>
            <w:r>
              <w:rPr>
                <w:rFonts w:ascii="ABBvoice" w:hAnsi="ABBvoice" w:cs="ABBvoice"/>
                <w:sz w:val="24"/>
                <w:szCs w:val="24"/>
              </w:rPr>
              <w:t xml:space="preserve">, a następnie </w:t>
            </w:r>
            <w:r w:rsidRPr="00EB0C00">
              <w:rPr>
                <w:rFonts w:ascii="ABBvoice" w:hAnsi="ABBvoice" w:cs="ABBvoice"/>
                <w:b/>
                <w:sz w:val="24"/>
                <w:szCs w:val="24"/>
              </w:rPr>
              <w:t>Tworzenie i przywracanie</w:t>
            </w:r>
          </w:p>
          <w:p w14:paraId="143394FD" w14:textId="77777777" w:rsidR="009E2EAE" w:rsidRPr="00EB0C00" w:rsidRDefault="009E2EAE" w:rsidP="00505019">
            <w:pPr>
              <w:ind w:right="227"/>
              <w:rPr>
                <w:szCs w:val="24"/>
              </w:rPr>
            </w:pPr>
          </w:p>
        </w:tc>
        <w:tc>
          <w:tcPr>
            <w:tcW w:w="5450" w:type="dxa"/>
          </w:tcPr>
          <w:p w14:paraId="19E75A7F" w14:textId="77777777" w:rsidR="009E2EAE" w:rsidRDefault="009E2EAE" w:rsidP="00505019">
            <w:r>
              <w:rPr>
                <w:szCs w:val="22"/>
                <w:lang w:eastAsia="en-US"/>
              </w:rPr>
              <w:object w:dxaOrig="9615" w:dyaOrig="7230" w14:anchorId="636EC3BE">
                <v:shape id="_x0000_i1047" type="#_x0000_t75" style="width:259.05pt;height:194.85pt" o:ole="">
                  <v:imagedata r:id="rId81" o:title=""/>
                </v:shape>
                <o:OLEObject Type="Embed" ProgID="PBrush" ShapeID="_x0000_i1047" DrawAspect="Content" ObjectID="_1742153696" r:id="rId85"/>
              </w:object>
            </w:r>
          </w:p>
        </w:tc>
      </w:tr>
      <w:tr w:rsidR="009E2EAE" w14:paraId="09C2F64A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622" w:type="dxa"/>
          </w:tcPr>
          <w:p w14:paraId="75F50CA9" w14:textId="77777777" w:rsidR="009E2EAE" w:rsidRPr="00EB0C00" w:rsidRDefault="009E2EAE" w:rsidP="00505019">
            <w:pPr>
              <w:pStyle w:val="AktuellBrdtext"/>
              <w:ind w:left="22" w:right="227"/>
              <w:jc w:val="both"/>
              <w:rPr>
                <w:rFonts w:ascii="ABBvoice" w:hAnsi="ABBvoice" w:cs="ABBvoice"/>
                <w:b/>
                <w:sz w:val="24"/>
                <w:szCs w:val="24"/>
              </w:rPr>
            </w:pPr>
            <w:r w:rsidRPr="00EB0C00">
              <w:rPr>
                <w:rFonts w:ascii="ABBvoice" w:hAnsi="ABBvoice" w:cs="ABBvoice"/>
                <w:sz w:val="24"/>
                <w:szCs w:val="24"/>
              </w:rPr>
              <w:t>Wybierz</w:t>
            </w:r>
            <w:r>
              <w:rPr>
                <w:rFonts w:ascii="ABBvoice" w:hAnsi="ABBvoice" w:cs="ABBvoice"/>
                <w:sz w:val="24"/>
                <w:szCs w:val="24"/>
              </w:rPr>
              <w:t xml:space="preserve"> </w:t>
            </w:r>
            <w:r w:rsidRPr="00EB0C00">
              <w:rPr>
                <w:rFonts w:ascii="ABBvoice" w:hAnsi="ABBvoice" w:cs="ABBvoice"/>
                <w:b/>
                <w:sz w:val="24"/>
                <w:szCs w:val="24"/>
              </w:rPr>
              <w:t>Przywracanie Systemu…</w:t>
            </w:r>
          </w:p>
          <w:p w14:paraId="54F3A7E1" w14:textId="77777777" w:rsidR="009E2EAE" w:rsidRPr="00EB0C00" w:rsidRDefault="009E2EAE" w:rsidP="00505019">
            <w:pPr>
              <w:pStyle w:val="AktuellBrdtext"/>
              <w:ind w:left="22" w:right="227"/>
              <w:jc w:val="both"/>
              <w:rPr>
                <w:rFonts w:ascii="ABBvoice" w:hAnsi="ABBvoice" w:cs="ABBvoice"/>
                <w:sz w:val="24"/>
                <w:szCs w:val="24"/>
              </w:rPr>
            </w:pPr>
            <w:r w:rsidRPr="00EB0C00">
              <w:rPr>
                <w:rFonts w:ascii="ABBvoice" w:hAnsi="ABBvoice" w:cs="ABBvoice"/>
                <w:sz w:val="24"/>
                <w:szCs w:val="24"/>
              </w:rPr>
              <w:t>Kopię można przywrócić z:</w:t>
            </w:r>
          </w:p>
          <w:p w14:paraId="227C3F94" w14:textId="77777777" w:rsidR="009E2EAE" w:rsidRPr="00EB0C00" w:rsidRDefault="009E2EAE">
            <w:pPr>
              <w:pStyle w:val="AktuellBrdtext"/>
              <w:numPr>
                <w:ilvl w:val="0"/>
                <w:numId w:val="4"/>
              </w:numPr>
              <w:spacing w:line="240" w:lineRule="auto"/>
              <w:ind w:left="417" w:right="227"/>
              <w:jc w:val="both"/>
              <w:rPr>
                <w:rFonts w:ascii="ABBvoice" w:hAnsi="ABBvoice" w:cs="ABBvoice"/>
                <w:sz w:val="24"/>
                <w:szCs w:val="24"/>
              </w:rPr>
            </w:pPr>
            <w:proofErr w:type="spellStart"/>
            <w:r w:rsidRPr="005C1D47">
              <w:rPr>
                <w:rFonts w:ascii="ABBvoice" w:hAnsi="ABBvoice" w:cs="ABBvoice"/>
                <w:b/>
                <w:sz w:val="24"/>
                <w:szCs w:val="24"/>
              </w:rPr>
              <w:t>hdOa</w:t>
            </w:r>
            <w:proofErr w:type="spellEnd"/>
            <w:r>
              <w:rPr>
                <w:rFonts w:ascii="ABBvoice" w:hAnsi="ABBvoice" w:cs="ABBvoice"/>
                <w:b/>
                <w:sz w:val="24"/>
                <w:szCs w:val="24"/>
              </w:rPr>
              <w:t xml:space="preserve"> - 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>dysku robota</w:t>
            </w:r>
          </w:p>
          <w:p w14:paraId="139FC644" w14:textId="77777777" w:rsidR="009E2EAE" w:rsidRPr="00EB0C00" w:rsidRDefault="009E2EAE">
            <w:pPr>
              <w:pStyle w:val="AktuellBrdtext"/>
              <w:numPr>
                <w:ilvl w:val="0"/>
                <w:numId w:val="4"/>
              </w:numPr>
              <w:spacing w:line="240" w:lineRule="auto"/>
              <w:ind w:left="417" w:right="227"/>
              <w:jc w:val="both"/>
              <w:rPr>
                <w:rFonts w:ascii="ABBvoice" w:hAnsi="ABBvoice" w:cs="ABBvoice"/>
                <w:sz w:val="24"/>
                <w:szCs w:val="24"/>
              </w:rPr>
            </w:pPr>
            <w:r w:rsidRPr="00EB0C00">
              <w:rPr>
                <w:rFonts w:ascii="ABBvoice" w:hAnsi="ABBvoice" w:cs="ABBvoice"/>
                <w:b/>
                <w:sz w:val="24"/>
                <w:szCs w:val="24"/>
              </w:rPr>
              <w:t xml:space="preserve">Flash – </w:t>
            </w:r>
            <w:proofErr w:type="spellStart"/>
            <w:r w:rsidRPr="005C1D47">
              <w:rPr>
                <w:rFonts w:ascii="ABBvoice" w:hAnsi="ABBvoice" w:cs="ABBvoice"/>
                <w:sz w:val="24"/>
                <w:szCs w:val="24"/>
              </w:rPr>
              <w:t>PenDrive</w:t>
            </w:r>
            <w:proofErr w:type="spellEnd"/>
          </w:p>
          <w:p w14:paraId="7385ECB3" w14:textId="77777777" w:rsidR="009E2EAE" w:rsidRPr="005C1D47" w:rsidRDefault="009E2EAE">
            <w:pPr>
              <w:pStyle w:val="ListParagraph"/>
              <w:numPr>
                <w:ilvl w:val="0"/>
                <w:numId w:val="4"/>
              </w:numPr>
              <w:spacing w:line="240" w:lineRule="auto"/>
              <w:ind w:left="417" w:right="227"/>
              <w:rPr>
                <w:szCs w:val="24"/>
              </w:rPr>
            </w:pPr>
            <w:r w:rsidRPr="005C1D47">
              <w:rPr>
                <w:b/>
                <w:szCs w:val="24"/>
              </w:rPr>
              <w:t>Komputer</w:t>
            </w:r>
            <w:r w:rsidRPr="005C1D47">
              <w:rPr>
                <w:szCs w:val="24"/>
              </w:rPr>
              <w:t xml:space="preserve"> – w </w:t>
            </w:r>
            <w:proofErr w:type="spellStart"/>
            <w:r w:rsidRPr="005C1D47">
              <w:rPr>
                <w:szCs w:val="24"/>
              </w:rPr>
              <w:t>RobotStudio</w:t>
            </w:r>
            <w:proofErr w:type="spellEnd"/>
            <w:r w:rsidRPr="005C1D47">
              <w:rPr>
                <w:szCs w:val="24"/>
              </w:rPr>
              <w:t xml:space="preserve"> On-line</w:t>
            </w:r>
          </w:p>
        </w:tc>
        <w:tc>
          <w:tcPr>
            <w:tcW w:w="5450" w:type="dxa"/>
          </w:tcPr>
          <w:p w14:paraId="73D69299" w14:textId="77777777" w:rsidR="009E2EAE" w:rsidRDefault="009E2EAE" w:rsidP="00505019">
            <w:r>
              <w:rPr>
                <w:noProof/>
              </w:rPr>
              <w:drawing>
                <wp:inline distT="0" distB="0" distL="0" distR="0" wp14:anchorId="00F53491" wp14:editId="59EE4E7B">
                  <wp:extent cx="3257759" cy="2434487"/>
                  <wp:effectExtent l="0" t="0" r="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755" cy="243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EAE" w14:paraId="3E8DF59E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622" w:type="dxa"/>
            <w:tcBorders>
              <w:bottom w:val="single" w:sz="8" w:space="0" w:color="BFBFBF" w:themeColor="background1" w:themeShade="BF"/>
            </w:tcBorders>
          </w:tcPr>
          <w:p w14:paraId="176F2E5B" w14:textId="77777777" w:rsidR="009E2EAE" w:rsidRPr="00EB0C00" w:rsidRDefault="009E2EAE" w:rsidP="00505019">
            <w:pPr>
              <w:pStyle w:val="AktuellBrdtext"/>
              <w:ind w:right="227"/>
              <w:jc w:val="both"/>
              <w:rPr>
                <w:rFonts w:ascii="ABBvoice" w:hAnsi="ABBvoice" w:cs="ABBvoice"/>
                <w:b/>
                <w:sz w:val="24"/>
                <w:szCs w:val="24"/>
              </w:rPr>
            </w:pPr>
            <w:r w:rsidRPr="00EB0C00">
              <w:rPr>
                <w:rFonts w:ascii="ABBvoice" w:hAnsi="ABBvoice" w:cs="ABBvoice"/>
                <w:sz w:val="24"/>
                <w:szCs w:val="24"/>
              </w:rPr>
              <w:t>Przy pomo</w:t>
            </w:r>
            <w:r>
              <w:rPr>
                <w:rFonts w:ascii="ABBvoice" w:hAnsi="ABBvoice" w:cs="ABBvoice"/>
                <w:sz w:val="24"/>
                <w:szCs w:val="24"/>
              </w:rPr>
              <w:t>cy przycisków nawigacyjnych wybierz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 xml:space="preserve"> nazwę </w:t>
            </w:r>
            <w:r>
              <w:rPr>
                <w:rFonts w:ascii="ABBvoice" w:hAnsi="ABBvoice" w:cs="ABBvoice"/>
                <w:sz w:val="24"/>
                <w:szCs w:val="24"/>
              </w:rPr>
              <w:t>i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 xml:space="preserve"> ścieżkę dostępu</w:t>
            </w:r>
            <w:r>
              <w:rPr>
                <w:rFonts w:ascii="ABBvoice" w:hAnsi="ABBvoice" w:cs="ABBvoice"/>
                <w:sz w:val="24"/>
                <w:szCs w:val="24"/>
              </w:rPr>
              <w:t xml:space="preserve"> k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>opi</w:t>
            </w:r>
            <w:r>
              <w:rPr>
                <w:rFonts w:ascii="ABBvoice" w:hAnsi="ABBvoice" w:cs="ABBvoice"/>
                <w:sz w:val="24"/>
                <w:szCs w:val="24"/>
              </w:rPr>
              <w:t>i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 xml:space="preserve"> bezpieczeństwa, którą chcemy przywrócić.</w:t>
            </w:r>
            <w:r>
              <w:rPr>
                <w:rFonts w:ascii="ABBvoice" w:hAnsi="ABBvoice" w:cs="ABBvoice"/>
                <w:sz w:val="24"/>
                <w:szCs w:val="24"/>
              </w:rPr>
              <w:t xml:space="preserve"> Następnie dotknij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 xml:space="preserve"> pole</w:t>
            </w:r>
            <w:r>
              <w:rPr>
                <w:rFonts w:ascii="ABBvoice" w:hAnsi="ABBvoice" w:cs="ABBvoice"/>
                <w:sz w:val="24"/>
                <w:szCs w:val="24"/>
              </w:rPr>
              <w:t xml:space="preserve"> </w:t>
            </w:r>
            <w:r w:rsidRPr="00EB0C00">
              <w:rPr>
                <w:rFonts w:ascii="ABBvoice" w:hAnsi="ABBvoice" w:cs="ABBvoice"/>
                <w:b/>
                <w:sz w:val="24"/>
                <w:szCs w:val="24"/>
              </w:rPr>
              <w:t>Przywróć</w:t>
            </w:r>
          </w:p>
          <w:p w14:paraId="1F5218C0" w14:textId="77777777" w:rsidR="009E2EAE" w:rsidRPr="00EB0C00" w:rsidRDefault="009E2EAE" w:rsidP="00505019">
            <w:pPr>
              <w:ind w:right="227"/>
              <w:rPr>
                <w:szCs w:val="24"/>
              </w:rPr>
            </w:pPr>
          </w:p>
        </w:tc>
        <w:tc>
          <w:tcPr>
            <w:tcW w:w="5450" w:type="dxa"/>
            <w:tcBorders>
              <w:bottom w:val="single" w:sz="8" w:space="0" w:color="BFBFBF" w:themeColor="background1" w:themeShade="BF"/>
            </w:tcBorders>
          </w:tcPr>
          <w:p w14:paraId="2B8C405D" w14:textId="77777777" w:rsidR="009E2EAE" w:rsidRDefault="009E2EAE" w:rsidP="00505019">
            <w:r>
              <w:rPr>
                <w:noProof/>
              </w:rPr>
              <w:drawing>
                <wp:inline distT="0" distB="0" distL="0" distR="0" wp14:anchorId="26459A2E" wp14:editId="57389F51">
                  <wp:extent cx="3323646" cy="2479837"/>
                  <wp:effectExtent l="0" t="0" r="0" b="0"/>
                  <wp:docPr id="69" name="Picture 69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Obraz zawierający tekst&#10;&#10;Opis wygenerowany automatycznie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414" cy="24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EAE" w14:paraId="04C0C597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622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67149353" w14:textId="77777777" w:rsidR="009E2EAE" w:rsidRPr="00EB0C00" w:rsidRDefault="009E2EAE" w:rsidP="00505019">
            <w:pPr>
              <w:pStyle w:val="AktuellBrdtext"/>
              <w:ind w:right="227"/>
              <w:jc w:val="both"/>
              <w:rPr>
                <w:rFonts w:ascii="ABBvoice" w:hAnsi="ABBvoice" w:cs="ABBvoice"/>
                <w:sz w:val="24"/>
                <w:szCs w:val="24"/>
              </w:rPr>
            </w:pPr>
            <w:r>
              <w:rPr>
                <w:rFonts w:ascii="ABBvoice" w:hAnsi="ABBvoice" w:cs="ABBvoice"/>
                <w:sz w:val="24"/>
                <w:szCs w:val="24"/>
              </w:rPr>
              <w:lastRenderedPageBreak/>
              <w:t>Potwierdź</w:t>
            </w:r>
            <w:r w:rsidRPr="00EB0C00">
              <w:rPr>
                <w:rFonts w:ascii="ABBvoice" w:hAnsi="ABBvoice" w:cs="ABBvoice"/>
                <w:sz w:val="24"/>
                <w:szCs w:val="24"/>
              </w:rPr>
              <w:t xml:space="preserve"> informację o utracie wszystkich niezapisanych danych</w:t>
            </w:r>
            <w:r>
              <w:rPr>
                <w:rFonts w:ascii="ABBvoice" w:hAnsi="ABBvoice" w:cs="ABBvoice"/>
                <w:sz w:val="24"/>
                <w:szCs w:val="24"/>
              </w:rPr>
              <w:t xml:space="preserve"> za pomocą przycisku </w:t>
            </w:r>
            <w:r w:rsidRPr="00EB0C00">
              <w:rPr>
                <w:rFonts w:ascii="ABBvoice" w:hAnsi="ABBvoice" w:cs="ABBvoice"/>
                <w:b/>
                <w:sz w:val="24"/>
                <w:szCs w:val="24"/>
              </w:rPr>
              <w:t>Tak</w:t>
            </w:r>
          </w:p>
        </w:tc>
        <w:tc>
          <w:tcPr>
            <w:tcW w:w="5450" w:type="dxa"/>
            <w:tcBorders>
              <w:top w:val="single" w:sz="8" w:space="0" w:color="BFBFBF" w:themeColor="background1" w:themeShade="BF"/>
              <w:bottom w:val="none" w:sz="0" w:space="0" w:color="auto"/>
            </w:tcBorders>
          </w:tcPr>
          <w:p w14:paraId="1B64CAB2" w14:textId="77777777" w:rsidR="009E2EAE" w:rsidRDefault="009E2EAE" w:rsidP="00505019">
            <w:r>
              <w:rPr>
                <w:noProof/>
              </w:rPr>
              <w:drawing>
                <wp:inline distT="0" distB="0" distL="0" distR="0" wp14:anchorId="3244C0A4" wp14:editId="129F21BB">
                  <wp:extent cx="3304821" cy="2496710"/>
                  <wp:effectExtent l="0" t="0" r="0" b="0"/>
                  <wp:docPr id="71" name="Picture 71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Obraz zawierający tekst&#10;&#10;Opis wygenerowany automatyczni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874" cy="250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68EACC" w14:textId="77777777" w:rsidR="009E2EAE" w:rsidRDefault="009E2EAE" w:rsidP="009E2EAE">
      <w:pPr>
        <w:spacing w:before="120" w:line="240" w:lineRule="auto"/>
        <w:ind w:firstLine="709"/>
      </w:pPr>
      <w:r w:rsidRPr="006A1CE2">
        <w:t xml:space="preserve">System </w:t>
      </w:r>
      <w:r>
        <w:t>zostanie przywrócony a następnie automatycznie zresetowany.</w:t>
      </w:r>
    </w:p>
    <w:p w14:paraId="4352CF8A" w14:textId="1C87961A" w:rsidR="00FF2943" w:rsidRPr="009C1830" w:rsidRDefault="00FF2943" w:rsidP="003D4C14">
      <w:pPr>
        <w:pStyle w:val="ListParagraph"/>
        <w:autoSpaceDE/>
        <w:autoSpaceDN/>
        <w:adjustRightInd/>
        <w:spacing w:after="200"/>
        <w:ind w:left="567"/>
      </w:pPr>
    </w:p>
    <w:p w14:paraId="413C9356" w14:textId="68FDDCA3" w:rsidR="00FF2943" w:rsidRPr="009C1830" w:rsidRDefault="00FF2943" w:rsidP="003D4C14">
      <w:pPr>
        <w:pStyle w:val="ListParagraph"/>
        <w:autoSpaceDE/>
        <w:autoSpaceDN/>
        <w:adjustRightInd/>
        <w:spacing w:after="200"/>
        <w:ind w:left="567"/>
      </w:pPr>
    </w:p>
    <w:p w14:paraId="72C81491" w14:textId="4D2CBD18" w:rsidR="008B784C" w:rsidRPr="008B784C" w:rsidRDefault="005456C8">
      <w:pPr>
        <w:pStyle w:val="Heading1"/>
        <w:numPr>
          <w:ilvl w:val="0"/>
          <w:numId w:val="1"/>
        </w:numPr>
        <w:ind w:left="360"/>
        <w:rPr>
          <w:lang w:val="en-GB"/>
        </w:rPr>
      </w:pPr>
      <w:bookmarkStart w:id="424" w:name="_Toc528237860"/>
      <w:bookmarkStart w:id="425" w:name="_Toc131517502"/>
      <w:proofErr w:type="spellStart"/>
      <w:r>
        <w:rPr>
          <w:lang w:val="en-GB"/>
        </w:rPr>
        <w:t>K</w:t>
      </w:r>
      <w:r w:rsidR="008B784C" w:rsidRPr="008B784C">
        <w:rPr>
          <w:lang w:val="en-GB"/>
        </w:rPr>
        <w:t>olumn</w:t>
      </w:r>
      <w:r>
        <w:rPr>
          <w:lang w:val="en-GB"/>
        </w:rPr>
        <w:t>a</w:t>
      </w:r>
      <w:proofErr w:type="spellEnd"/>
      <w:r w:rsidR="008B784C" w:rsidRPr="008B784C">
        <w:rPr>
          <w:lang w:val="en-GB"/>
        </w:rPr>
        <w:t xml:space="preserve"> </w:t>
      </w:r>
      <w:proofErr w:type="spellStart"/>
      <w:r w:rsidR="008B784C" w:rsidRPr="008B784C">
        <w:rPr>
          <w:lang w:val="en-GB"/>
        </w:rPr>
        <w:t>sygnalizacyjn</w:t>
      </w:r>
      <w:r>
        <w:rPr>
          <w:lang w:val="en-GB"/>
        </w:rPr>
        <w:t>a</w:t>
      </w:r>
      <w:bookmarkEnd w:id="424"/>
      <w:bookmarkEnd w:id="425"/>
      <w:proofErr w:type="spellEnd"/>
    </w:p>
    <w:p w14:paraId="00C9E2B6" w14:textId="17C5488F" w:rsidR="008B784C" w:rsidRDefault="008B784C" w:rsidP="008B784C">
      <w:r>
        <w:t xml:space="preserve">Znaczenie sygnałów </w:t>
      </w:r>
      <w:r w:rsidR="005456C8">
        <w:t xml:space="preserve">kolumny </w:t>
      </w:r>
      <w:r>
        <w:t>przedstawione jest w tabeli 3.1.</w:t>
      </w:r>
    </w:p>
    <w:p w14:paraId="5C0B001C" w14:textId="58A7C6A4" w:rsidR="008B784C" w:rsidRPr="00070EAC" w:rsidRDefault="008B784C" w:rsidP="008B784C">
      <w:pPr>
        <w:rPr>
          <w:sz w:val="20"/>
        </w:rPr>
      </w:pPr>
      <w:r w:rsidRPr="00070EAC">
        <w:rPr>
          <w:sz w:val="20"/>
        </w:rPr>
        <w:t>Tabela 3.</w:t>
      </w:r>
      <w:r w:rsidRPr="00070EAC">
        <w:rPr>
          <w:sz w:val="20"/>
        </w:rPr>
        <w:fldChar w:fldCharType="begin"/>
      </w:r>
      <w:r w:rsidRPr="00070EAC">
        <w:rPr>
          <w:sz w:val="20"/>
        </w:rPr>
        <w:instrText xml:space="preserve"> SEQ Tabela_3. \* ARABIC </w:instrText>
      </w:r>
      <w:r w:rsidRPr="00070EAC">
        <w:rPr>
          <w:sz w:val="20"/>
        </w:rPr>
        <w:fldChar w:fldCharType="separate"/>
      </w:r>
      <w:r>
        <w:rPr>
          <w:noProof/>
          <w:sz w:val="20"/>
        </w:rPr>
        <w:t>1</w:t>
      </w:r>
      <w:r w:rsidRPr="00070EAC">
        <w:rPr>
          <w:sz w:val="20"/>
        </w:rPr>
        <w:fldChar w:fldCharType="end"/>
      </w:r>
      <w:r w:rsidRPr="00070EAC">
        <w:rPr>
          <w:sz w:val="20"/>
        </w:rPr>
        <w:t xml:space="preserve"> Znaczenie </w:t>
      </w:r>
      <w:r w:rsidR="005456C8">
        <w:rPr>
          <w:sz w:val="20"/>
        </w:rPr>
        <w:t xml:space="preserve">sygnałów </w:t>
      </w:r>
      <w:r w:rsidRPr="00070EAC">
        <w:rPr>
          <w:sz w:val="20"/>
        </w:rPr>
        <w:t>kolumny sygnalizacyjnej</w:t>
      </w:r>
    </w:p>
    <w:tbl>
      <w:tblPr>
        <w:tblStyle w:val="TabelaABB"/>
        <w:tblW w:w="0" w:type="auto"/>
        <w:tblLook w:val="04A0" w:firstRow="1" w:lastRow="0" w:firstColumn="1" w:lastColumn="0" w:noHBand="0" w:noVBand="1"/>
      </w:tblPr>
      <w:tblGrid>
        <w:gridCol w:w="3119"/>
        <w:gridCol w:w="5943"/>
      </w:tblGrid>
      <w:tr w:rsidR="008B784C" w:rsidRPr="008B784C" w14:paraId="3831B510" w14:textId="77777777" w:rsidTr="00505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9" w:type="dxa"/>
          </w:tcPr>
          <w:p w14:paraId="2D102185" w14:textId="77777777" w:rsidR="008B784C" w:rsidRPr="008B784C" w:rsidRDefault="008B784C" w:rsidP="008B784C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8B784C">
              <w:rPr>
                <w:color w:val="auto"/>
                <w:lang w:val="en-GB"/>
              </w:rPr>
              <w:t>Sygnalizacja</w:t>
            </w:r>
            <w:proofErr w:type="spellEnd"/>
          </w:p>
        </w:tc>
        <w:tc>
          <w:tcPr>
            <w:tcW w:w="5943" w:type="dxa"/>
          </w:tcPr>
          <w:p w14:paraId="5EE2A71C" w14:textId="77777777" w:rsidR="008B784C" w:rsidRPr="008B784C" w:rsidRDefault="008B784C" w:rsidP="008B784C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8B784C">
              <w:rPr>
                <w:color w:val="auto"/>
                <w:lang w:val="en-GB"/>
              </w:rPr>
              <w:t>Opis</w:t>
            </w:r>
            <w:proofErr w:type="spellEnd"/>
          </w:p>
        </w:tc>
      </w:tr>
      <w:tr w:rsidR="00667103" w:rsidRPr="00667103" w14:paraId="6BD90162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9" w:type="dxa"/>
          </w:tcPr>
          <w:p w14:paraId="65FC031F" w14:textId="77777777" w:rsidR="008B784C" w:rsidRPr="00667103" w:rsidRDefault="008B784C" w:rsidP="00505019">
            <w:pPr>
              <w:spacing w:before="120" w:after="120"/>
            </w:pPr>
            <w:r w:rsidRPr="00667103">
              <w:t>Czerwony ciągły</w:t>
            </w:r>
          </w:p>
        </w:tc>
        <w:tc>
          <w:tcPr>
            <w:tcW w:w="5943" w:type="dxa"/>
          </w:tcPr>
          <w:p w14:paraId="1010B413" w14:textId="0FD8927E" w:rsidR="008B784C" w:rsidRPr="00667103" w:rsidRDefault="005456C8" w:rsidP="00505019">
            <w:pPr>
              <w:spacing w:before="120" w:after="120"/>
            </w:pPr>
            <w:r>
              <w:t>Występowanie potwierdzonych alarmów.</w:t>
            </w:r>
          </w:p>
        </w:tc>
      </w:tr>
      <w:tr w:rsidR="00667103" w:rsidRPr="00667103" w14:paraId="05D6B379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9" w:type="dxa"/>
          </w:tcPr>
          <w:p w14:paraId="7F170D8D" w14:textId="77777777" w:rsidR="008B784C" w:rsidRPr="00667103" w:rsidRDefault="008B784C" w:rsidP="00505019">
            <w:pPr>
              <w:spacing w:before="120" w:after="120"/>
            </w:pPr>
            <w:r w:rsidRPr="00667103">
              <w:t>Czerwony przerywany</w:t>
            </w:r>
          </w:p>
        </w:tc>
        <w:tc>
          <w:tcPr>
            <w:tcW w:w="5943" w:type="dxa"/>
          </w:tcPr>
          <w:p w14:paraId="326FCB4A" w14:textId="7AB547A6" w:rsidR="008B784C" w:rsidRPr="00667103" w:rsidRDefault="005456C8" w:rsidP="00505019">
            <w:pPr>
              <w:spacing w:before="120" w:after="120"/>
            </w:pPr>
            <w:r>
              <w:rPr>
                <w:szCs w:val="24"/>
              </w:rPr>
              <w:t>Pojawienie się nowego, niepotwierdzonego alarmu.</w:t>
            </w:r>
          </w:p>
        </w:tc>
      </w:tr>
      <w:tr w:rsidR="005456C8" w:rsidRPr="00667103" w14:paraId="56299348" w14:textId="77777777" w:rsidTr="00B93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9" w:type="dxa"/>
            <w:tcBorders>
              <w:bottom w:val="single" w:sz="8" w:space="0" w:color="BFBFBF" w:themeColor="background1" w:themeShade="BF"/>
            </w:tcBorders>
          </w:tcPr>
          <w:p w14:paraId="65FC8600" w14:textId="3935A1D1" w:rsidR="005456C8" w:rsidRPr="00667103" w:rsidRDefault="005456C8" w:rsidP="00505019">
            <w:pPr>
              <w:spacing w:before="120" w:after="120"/>
            </w:pPr>
            <w:r>
              <w:t>Pomarańczowy</w:t>
            </w:r>
          </w:p>
        </w:tc>
        <w:tc>
          <w:tcPr>
            <w:tcW w:w="5943" w:type="dxa"/>
            <w:tcBorders>
              <w:bottom w:val="single" w:sz="8" w:space="0" w:color="BFBFBF" w:themeColor="background1" w:themeShade="BF"/>
            </w:tcBorders>
          </w:tcPr>
          <w:p w14:paraId="23AD9B3F" w14:textId="7002F71F" w:rsidR="005456C8" w:rsidRPr="00667103" w:rsidRDefault="005456C8" w:rsidP="00505019">
            <w:pPr>
              <w:spacing w:before="120" w:after="120"/>
            </w:pPr>
            <w:r>
              <w:rPr>
                <w:szCs w:val="24"/>
              </w:rPr>
              <w:t>Wystąpienie ostrzeżenia (np.: brak busoli, blokada na wyjściu busoli, blokada na wyjściu pustych kartonów)</w:t>
            </w:r>
            <w:r w:rsidRPr="00B61CD9">
              <w:rPr>
                <w:szCs w:val="24"/>
              </w:rPr>
              <w:t>.</w:t>
            </w:r>
          </w:p>
        </w:tc>
      </w:tr>
      <w:tr w:rsidR="00667103" w:rsidRPr="00667103" w14:paraId="5309DC5A" w14:textId="77777777" w:rsidTr="00B933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9" w:type="dxa"/>
            <w:tcBorders>
              <w:top w:val="single" w:sz="8" w:space="0" w:color="BFBFBF" w:themeColor="background1" w:themeShade="BF"/>
            </w:tcBorders>
          </w:tcPr>
          <w:p w14:paraId="18AFD76A" w14:textId="77777777" w:rsidR="008B784C" w:rsidRPr="00667103" w:rsidRDefault="008B784C" w:rsidP="00505019">
            <w:pPr>
              <w:spacing w:before="120" w:after="120"/>
            </w:pPr>
            <w:r w:rsidRPr="00667103">
              <w:t>Zielony ciągły</w:t>
            </w:r>
          </w:p>
        </w:tc>
        <w:tc>
          <w:tcPr>
            <w:tcW w:w="5943" w:type="dxa"/>
            <w:tcBorders>
              <w:top w:val="single" w:sz="8" w:space="0" w:color="BFBFBF" w:themeColor="background1" w:themeShade="BF"/>
            </w:tcBorders>
          </w:tcPr>
          <w:p w14:paraId="2CE7C8AA" w14:textId="11F79B94" w:rsidR="008B784C" w:rsidRPr="005456C8" w:rsidRDefault="005456C8" w:rsidP="005456C8">
            <w:pPr>
              <w:pStyle w:val="ListParagraph"/>
              <w:spacing w:before="120" w:after="120"/>
              <w:ind w:left="0" w:right="227"/>
              <w:rPr>
                <w:szCs w:val="24"/>
              </w:rPr>
            </w:pPr>
            <w:r>
              <w:rPr>
                <w:szCs w:val="24"/>
              </w:rPr>
              <w:t>S</w:t>
            </w:r>
            <w:r w:rsidRPr="008D3468">
              <w:rPr>
                <w:szCs w:val="24"/>
              </w:rPr>
              <w:t xml:space="preserve">tacja pracuje w trybie automatycznym – program jest wykonywany </w:t>
            </w:r>
            <w:r>
              <w:rPr>
                <w:szCs w:val="24"/>
              </w:rPr>
              <w:t>zgodnie z algorytmem pracy.</w:t>
            </w:r>
          </w:p>
        </w:tc>
      </w:tr>
      <w:tr w:rsidR="00667103" w:rsidRPr="00667103" w14:paraId="6DBB0908" w14:textId="77777777" w:rsidTr="00B93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9" w:type="dxa"/>
            <w:tcBorders>
              <w:top w:val="single" w:sz="4" w:space="0" w:color="BFBFBF" w:themeColor="background1" w:themeShade="BF"/>
            </w:tcBorders>
          </w:tcPr>
          <w:p w14:paraId="3C57442F" w14:textId="77777777" w:rsidR="008B784C" w:rsidRPr="00667103" w:rsidRDefault="008B784C" w:rsidP="00505019">
            <w:pPr>
              <w:spacing w:before="120" w:after="120"/>
            </w:pPr>
            <w:r w:rsidRPr="00667103">
              <w:lastRenderedPageBreak/>
              <w:t>Zielony przerywany</w:t>
            </w:r>
          </w:p>
        </w:tc>
        <w:tc>
          <w:tcPr>
            <w:tcW w:w="5943" w:type="dxa"/>
            <w:tcBorders>
              <w:top w:val="single" w:sz="4" w:space="0" w:color="BFBFBF" w:themeColor="background1" w:themeShade="BF"/>
            </w:tcBorders>
          </w:tcPr>
          <w:p w14:paraId="7ADF9098" w14:textId="376B650B" w:rsidR="008B784C" w:rsidRPr="00667103" w:rsidRDefault="005456C8" w:rsidP="00505019">
            <w:pPr>
              <w:spacing w:before="120" w:after="120"/>
            </w:pPr>
            <w:r>
              <w:rPr>
                <w:szCs w:val="24"/>
              </w:rPr>
              <w:t>S</w:t>
            </w:r>
            <w:r w:rsidRPr="008D3468">
              <w:rPr>
                <w:szCs w:val="24"/>
              </w:rPr>
              <w:t>tacja</w:t>
            </w:r>
            <w:r>
              <w:rPr>
                <w:szCs w:val="24"/>
              </w:rPr>
              <w:t xml:space="preserve"> w trybie uruchamiania produkcji (czas trwania 5s).</w:t>
            </w:r>
          </w:p>
        </w:tc>
      </w:tr>
      <w:tr w:rsidR="005456C8" w:rsidRPr="00667103" w14:paraId="6027F126" w14:textId="77777777" w:rsidTr="00B933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9" w:type="dxa"/>
            <w:tcBorders>
              <w:top w:val="single" w:sz="4" w:space="0" w:color="BFBFBF" w:themeColor="background1" w:themeShade="BF"/>
              <w:bottom w:val="none" w:sz="0" w:space="0" w:color="auto"/>
            </w:tcBorders>
          </w:tcPr>
          <w:p w14:paraId="3E2F2DEC" w14:textId="1AEF6A1A" w:rsidR="005456C8" w:rsidRPr="00667103" w:rsidRDefault="005456C8" w:rsidP="00505019">
            <w:pPr>
              <w:spacing w:before="120" w:after="120"/>
            </w:pPr>
            <w:r>
              <w:t>Sygnał dźwiękowy</w:t>
            </w:r>
          </w:p>
        </w:tc>
        <w:tc>
          <w:tcPr>
            <w:tcW w:w="5943" w:type="dxa"/>
            <w:tcBorders>
              <w:top w:val="single" w:sz="4" w:space="0" w:color="BFBFBF" w:themeColor="background1" w:themeShade="BF"/>
              <w:bottom w:val="none" w:sz="0" w:space="0" w:color="auto"/>
            </w:tcBorders>
          </w:tcPr>
          <w:p w14:paraId="486D29ED" w14:textId="77777777" w:rsidR="00B93384" w:rsidRDefault="00B93384" w:rsidP="00B93384">
            <w:pPr>
              <w:pStyle w:val="ListParagraph"/>
              <w:numPr>
                <w:ilvl w:val="0"/>
                <w:numId w:val="12"/>
              </w:numPr>
              <w:autoSpaceDE/>
              <w:autoSpaceDN/>
              <w:adjustRightInd/>
              <w:spacing w:after="200"/>
              <w:ind w:left="313" w:hanging="218"/>
              <w:rPr>
                <w:szCs w:val="24"/>
              </w:rPr>
            </w:pPr>
            <w:r w:rsidRPr="00AE64CA">
              <w:rPr>
                <w:szCs w:val="24"/>
              </w:rPr>
              <w:t>Uruchomienie stanowiska. Wyzwolenie sygnału dźwiękowego przez 5s po przyciśnięciu przycisku START (pulsuje zielone światło na kolumnie sygnalizacyjne i przycisku START)</w:t>
            </w:r>
            <w:r>
              <w:rPr>
                <w:szCs w:val="24"/>
              </w:rPr>
              <w:t>.</w:t>
            </w:r>
            <w:r w:rsidRPr="00AE64CA">
              <w:rPr>
                <w:szCs w:val="24"/>
              </w:rPr>
              <w:t xml:space="preserve"> </w:t>
            </w:r>
          </w:p>
          <w:p w14:paraId="33019E70" w14:textId="6D3FECD2" w:rsidR="005456C8" w:rsidRDefault="00B93384" w:rsidP="00B93384">
            <w:pPr>
              <w:pStyle w:val="ListParagraph"/>
              <w:numPr>
                <w:ilvl w:val="0"/>
                <w:numId w:val="12"/>
              </w:numPr>
              <w:autoSpaceDE/>
              <w:autoSpaceDN/>
              <w:adjustRightInd/>
              <w:spacing w:after="200"/>
              <w:ind w:left="313" w:hanging="218"/>
              <w:rPr>
                <w:szCs w:val="24"/>
              </w:rPr>
            </w:pPr>
            <w:r w:rsidRPr="00AE64CA">
              <w:rPr>
                <w:szCs w:val="24"/>
              </w:rPr>
              <w:t>Wyzwolenie sygnału przy wystąpieniu nowego alarmu.</w:t>
            </w:r>
          </w:p>
        </w:tc>
      </w:tr>
    </w:tbl>
    <w:p w14:paraId="6E063779" w14:textId="5F6EA785" w:rsidR="00E322E5" w:rsidRPr="009C1830" w:rsidRDefault="00E322E5" w:rsidP="003D4C14">
      <w:pPr>
        <w:pStyle w:val="ListParagraph"/>
        <w:autoSpaceDE/>
        <w:autoSpaceDN/>
        <w:adjustRightInd/>
        <w:spacing w:after="200"/>
        <w:ind w:left="567"/>
      </w:pPr>
    </w:p>
    <w:p w14:paraId="331D82E4" w14:textId="77777777" w:rsidR="00E322E5" w:rsidRPr="009C1830" w:rsidRDefault="00E322E5">
      <w:pPr>
        <w:autoSpaceDE/>
        <w:autoSpaceDN/>
        <w:adjustRightInd/>
        <w:spacing w:line="259" w:lineRule="auto"/>
        <w:jc w:val="left"/>
      </w:pPr>
      <w:r w:rsidRPr="009C1830">
        <w:br w:type="page"/>
      </w:r>
    </w:p>
    <w:p w14:paraId="0FDF1DA3" w14:textId="3EA940F1" w:rsidR="00226197" w:rsidRPr="00493973" w:rsidRDefault="00226197">
      <w:pPr>
        <w:pStyle w:val="Heading1"/>
        <w:numPr>
          <w:ilvl w:val="0"/>
          <w:numId w:val="1"/>
        </w:numPr>
        <w:ind w:left="360"/>
        <w:rPr>
          <w:highlight w:val="yellow"/>
          <w:lang w:val="en-GB"/>
        </w:rPr>
      </w:pPr>
      <w:bookmarkStart w:id="426" w:name="_Toc528237861"/>
      <w:bookmarkStart w:id="427" w:name="_Toc131517503"/>
      <w:r w:rsidRPr="00493973">
        <w:rPr>
          <w:highlight w:val="yellow"/>
          <w:lang w:val="en-GB"/>
        </w:rPr>
        <w:lastRenderedPageBreak/>
        <w:t xml:space="preserve">Pulpit </w:t>
      </w:r>
      <w:proofErr w:type="spellStart"/>
      <w:r w:rsidRPr="00493973">
        <w:rPr>
          <w:highlight w:val="yellow"/>
          <w:lang w:val="en-GB"/>
        </w:rPr>
        <w:t>operatorski</w:t>
      </w:r>
      <w:proofErr w:type="spellEnd"/>
      <w:r w:rsidRPr="00493973">
        <w:rPr>
          <w:highlight w:val="yellow"/>
          <w:lang w:val="en-GB"/>
        </w:rPr>
        <w:t xml:space="preserve"> HMI</w:t>
      </w:r>
      <w:bookmarkEnd w:id="426"/>
      <w:bookmarkEnd w:id="427"/>
    </w:p>
    <w:p w14:paraId="03CC22FF" w14:textId="571FF86A" w:rsidR="0005596C" w:rsidRPr="009E2EAE" w:rsidRDefault="0005596C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428" w:name="_Toc131517504"/>
      <w:proofErr w:type="spellStart"/>
      <w:r>
        <w:rPr>
          <w:lang w:val="en-GB"/>
        </w:rPr>
        <w:t>Zestawienie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przycisków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puplitu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operatorskiego</w:t>
      </w:r>
      <w:bookmarkEnd w:id="428"/>
      <w:proofErr w:type="spellEnd"/>
    </w:p>
    <w:p w14:paraId="7D80B573" w14:textId="55604F7B" w:rsidR="00226197" w:rsidRPr="0011704E" w:rsidRDefault="00226197" w:rsidP="00226197">
      <w:pPr>
        <w:rPr>
          <w:sz w:val="20"/>
        </w:rPr>
      </w:pPr>
      <w:r w:rsidRPr="0011704E">
        <w:rPr>
          <w:sz w:val="20"/>
        </w:rPr>
        <w:t>Tabela 4.</w:t>
      </w:r>
      <w:r w:rsidRPr="0011704E">
        <w:rPr>
          <w:sz w:val="20"/>
        </w:rPr>
        <w:fldChar w:fldCharType="begin"/>
      </w:r>
      <w:r w:rsidRPr="0011704E">
        <w:rPr>
          <w:sz w:val="20"/>
        </w:rPr>
        <w:instrText xml:space="preserve"> SEQ Tabela_4. \* ARABIC </w:instrText>
      </w:r>
      <w:r w:rsidRPr="0011704E">
        <w:rPr>
          <w:sz w:val="20"/>
        </w:rPr>
        <w:fldChar w:fldCharType="separate"/>
      </w:r>
      <w:r>
        <w:rPr>
          <w:noProof/>
          <w:sz w:val="20"/>
        </w:rPr>
        <w:t>1</w:t>
      </w:r>
      <w:r w:rsidRPr="0011704E">
        <w:rPr>
          <w:sz w:val="20"/>
        </w:rPr>
        <w:fldChar w:fldCharType="end"/>
      </w:r>
      <w:r w:rsidRPr="0011704E">
        <w:rPr>
          <w:sz w:val="20"/>
        </w:rPr>
        <w:t xml:space="preserve"> Zestawienie przycisków pulpitu operatorskiego</w:t>
      </w:r>
    </w:p>
    <w:tbl>
      <w:tblPr>
        <w:tblStyle w:val="TabelaABB"/>
        <w:tblW w:w="0" w:type="auto"/>
        <w:tblLook w:val="04A0" w:firstRow="1" w:lastRow="0" w:firstColumn="1" w:lastColumn="0" w:noHBand="0" w:noVBand="1"/>
      </w:tblPr>
      <w:tblGrid>
        <w:gridCol w:w="2410"/>
        <w:gridCol w:w="4111"/>
        <w:gridCol w:w="2541"/>
        <w:tblGridChange w:id="429">
          <w:tblGrid>
            <w:gridCol w:w="2410"/>
            <w:gridCol w:w="4111"/>
            <w:gridCol w:w="2541"/>
          </w:tblGrid>
        </w:tblGridChange>
      </w:tblGrid>
      <w:tr w:rsidR="0075018C" w:rsidRPr="00226197" w14:paraId="002F8E07" w14:textId="77777777" w:rsidTr="00505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10" w:type="dxa"/>
          </w:tcPr>
          <w:p w14:paraId="4DBE08AB" w14:textId="77777777" w:rsidR="00226197" w:rsidRPr="00226197" w:rsidRDefault="00226197" w:rsidP="00226197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226197">
              <w:rPr>
                <w:color w:val="auto"/>
                <w:lang w:val="en-GB"/>
              </w:rPr>
              <w:t>Przycisk</w:t>
            </w:r>
            <w:proofErr w:type="spellEnd"/>
          </w:p>
        </w:tc>
        <w:tc>
          <w:tcPr>
            <w:tcW w:w="4111" w:type="dxa"/>
          </w:tcPr>
          <w:p w14:paraId="0E5F66C2" w14:textId="77777777" w:rsidR="00226197" w:rsidRPr="00226197" w:rsidRDefault="00226197" w:rsidP="00226197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226197">
              <w:rPr>
                <w:color w:val="auto"/>
                <w:lang w:val="en-GB"/>
              </w:rPr>
              <w:t>Opis</w:t>
            </w:r>
            <w:proofErr w:type="spellEnd"/>
          </w:p>
        </w:tc>
        <w:tc>
          <w:tcPr>
            <w:tcW w:w="2541" w:type="dxa"/>
          </w:tcPr>
          <w:p w14:paraId="7CF5E3C2" w14:textId="77777777" w:rsidR="00226197" w:rsidRPr="00226197" w:rsidRDefault="00226197" w:rsidP="00226197">
            <w:pPr>
              <w:keepNext/>
              <w:keepLines/>
              <w:spacing w:before="60" w:afterLines="60" w:after="144" w:line="240" w:lineRule="auto"/>
              <w:ind w:right="170"/>
              <w:jc w:val="left"/>
              <w:rPr>
                <w:color w:val="auto"/>
                <w:lang w:val="en-GB"/>
              </w:rPr>
            </w:pPr>
            <w:proofErr w:type="spellStart"/>
            <w:r w:rsidRPr="00226197">
              <w:rPr>
                <w:color w:val="auto"/>
                <w:lang w:val="en-GB"/>
              </w:rPr>
              <w:t>Widok</w:t>
            </w:r>
            <w:proofErr w:type="spellEnd"/>
          </w:p>
        </w:tc>
      </w:tr>
      <w:tr w:rsidR="008C20A5" w:rsidRPr="008C20A5" w14:paraId="71C735A9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10" w:type="dxa"/>
          </w:tcPr>
          <w:p w14:paraId="7A6598CA" w14:textId="77777777" w:rsidR="00226197" w:rsidRPr="008C20A5" w:rsidRDefault="00226197" w:rsidP="00505019">
            <w:pPr>
              <w:spacing w:before="120" w:after="120"/>
              <w:rPr>
                <w:szCs w:val="24"/>
              </w:rPr>
            </w:pPr>
            <w:r w:rsidRPr="008C20A5">
              <w:rPr>
                <w:szCs w:val="24"/>
              </w:rPr>
              <w:t>WYŁĄCZNIK BEZPIECZEŃSTWA</w:t>
            </w:r>
          </w:p>
          <w:p w14:paraId="0D4E7BC8" w14:textId="211AC262" w:rsidR="00226197" w:rsidRPr="008C20A5" w:rsidRDefault="00226197" w:rsidP="00505019">
            <w:pPr>
              <w:spacing w:before="120" w:after="120"/>
              <w:rPr>
                <w:szCs w:val="24"/>
              </w:rPr>
            </w:pPr>
            <w:r w:rsidRPr="008C20A5">
              <w:rPr>
                <w:szCs w:val="24"/>
              </w:rPr>
              <w:t>STOP AWARYJNY</w:t>
            </w:r>
          </w:p>
          <w:p w14:paraId="3B686275" w14:textId="451BEFA1" w:rsidR="00226197" w:rsidRPr="008C20A5" w:rsidRDefault="00226197" w:rsidP="00505019">
            <w:pPr>
              <w:spacing w:before="120" w:after="120"/>
              <w:rPr>
                <w:szCs w:val="24"/>
              </w:rPr>
            </w:pPr>
            <w:r w:rsidRPr="008C20A5">
              <w:rPr>
                <w:szCs w:val="24"/>
              </w:rPr>
              <w:t xml:space="preserve"> </w:t>
            </w:r>
          </w:p>
          <w:p w14:paraId="2E95FA06" w14:textId="77777777" w:rsidR="00226197" w:rsidRPr="008C20A5" w:rsidRDefault="00226197" w:rsidP="00505019">
            <w:pPr>
              <w:spacing w:before="120" w:after="120"/>
              <w:rPr>
                <w:szCs w:val="24"/>
              </w:rPr>
            </w:pPr>
          </w:p>
        </w:tc>
        <w:tc>
          <w:tcPr>
            <w:tcW w:w="4111" w:type="dxa"/>
          </w:tcPr>
          <w:p w14:paraId="4AA58009" w14:textId="4EE4F53F" w:rsidR="00226197" w:rsidRPr="008C20A5" w:rsidRDefault="00226197" w:rsidP="00505019">
            <w:pPr>
              <w:spacing w:before="120" w:after="120"/>
              <w:ind w:right="227"/>
              <w:rPr>
                <w:szCs w:val="24"/>
              </w:rPr>
            </w:pPr>
            <w:r w:rsidRPr="008C20A5">
              <w:rPr>
                <w:szCs w:val="24"/>
              </w:rPr>
              <w:t xml:space="preserve">Zatrzymuje działanie stanowiska, </w:t>
            </w:r>
            <w:r w:rsidR="008C20A5" w:rsidRPr="008C20A5">
              <w:rPr>
                <w:szCs w:val="24"/>
              </w:rPr>
              <w:t xml:space="preserve">jest </w:t>
            </w:r>
            <w:r w:rsidRPr="008C20A5">
              <w:rPr>
                <w:szCs w:val="24"/>
              </w:rPr>
              <w:t>wyposażony w diodę kontrolną.</w:t>
            </w:r>
          </w:p>
          <w:p w14:paraId="4A2DBA87" w14:textId="085E5F2D" w:rsidR="00226197" w:rsidRPr="008C20A5" w:rsidRDefault="00226197" w:rsidP="00505019">
            <w:pPr>
              <w:spacing w:before="120" w:after="120"/>
              <w:ind w:right="227"/>
              <w:rPr>
                <w:szCs w:val="24"/>
              </w:rPr>
            </w:pPr>
            <w:r w:rsidRPr="008C20A5">
              <w:rPr>
                <w:szCs w:val="24"/>
              </w:rPr>
              <w:t>Kolor czerwony sygnalizuje wciśniecie tego grzybka Stopu awaryjnego</w:t>
            </w:r>
            <w:r w:rsidR="008C20A5" w:rsidRPr="008C20A5">
              <w:rPr>
                <w:szCs w:val="24"/>
              </w:rPr>
              <w:t>.</w:t>
            </w:r>
            <w:r w:rsidRPr="008C20A5">
              <w:rPr>
                <w:szCs w:val="24"/>
              </w:rPr>
              <w:t xml:space="preserve"> </w:t>
            </w:r>
          </w:p>
          <w:p w14:paraId="57599E0A" w14:textId="40A1559E" w:rsidR="00226197" w:rsidRPr="008C20A5" w:rsidRDefault="00226197" w:rsidP="00505019">
            <w:pPr>
              <w:spacing w:before="120" w:after="120"/>
              <w:ind w:right="227"/>
              <w:rPr>
                <w:szCs w:val="24"/>
              </w:rPr>
            </w:pPr>
            <w:r w:rsidRPr="008C20A5">
              <w:rPr>
                <w:szCs w:val="24"/>
              </w:rPr>
              <w:t>Kolor zielony sygnalizuje prawidłową pracę</w:t>
            </w:r>
            <w:r w:rsidR="008C20A5" w:rsidRPr="008C20A5">
              <w:rPr>
                <w:szCs w:val="24"/>
              </w:rPr>
              <w:t>.</w:t>
            </w:r>
            <w:r w:rsidRPr="008C20A5">
              <w:rPr>
                <w:szCs w:val="24"/>
              </w:rPr>
              <w:t xml:space="preserve"> </w:t>
            </w:r>
          </w:p>
          <w:p w14:paraId="2410CD09" w14:textId="77777777" w:rsidR="00226197" w:rsidRPr="008C20A5" w:rsidRDefault="00226197" w:rsidP="00505019">
            <w:pPr>
              <w:spacing w:before="120" w:after="120"/>
              <w:ind w:right="227"/>
              <w:rPr>
                <w:szCs w:val="24"/>
              </w:rPr>
            </w:pPr>
            <w:r w:rsidRPr="008C20A5">
              <w:rPr>
                <w:szCs w:val="24"/>
              </w:rPr>
              <w:t xml:space="preserve">Kiedy dioda świetlna miga na przemiennie na zielono i czerwono świadczy to o błędzie w obwodzie Stopu Awaryjnego </w:t>
            </w:r>
          </w:p>
        </w:tc>
        <w:tc>
          <w:tcPr>
            <w:tcW w:w="2541" w:type="dxa"/>
          </w:tcPr>
          <w:p w14:paraId="34671617" w14:textId="4A2B2F4B" w:rsidR="00226197" w:rsidRPr="008C20A5" w:rsidRDefault="00226197" w:rsidP="00505019">
            <w:pPr>
              <w:rPr>
                <w:szCs w:val="24"/>
              </w:rPr>
            </w:pPr>
            <w:r w:rsidRPr="008C20A5">
              <w:rPr>
                <w:noProof/>
                <w:szCs w:val="24"/>
              </w:rPr>
              <w:drawing>
                <wp:inline distT="0" distB="0" distL="0" distR="0" wp14:anchorId="1CB92714" wp14:editId="45972ED4">
                  <wp:extent cx="1296000" cy="1418400"/>
                  <wp:effectExtent l="0" t="0" r="0" b="0"/>
                  <wp:docPr id="47991" name="Obraz 479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568" t="33391" r="9004" b="30078"/>
                          <a:stretch/>
                        </pic:blipFill>
                        <pic:spPr bwMode="auto">
                          <a:xfrm>
                            <a:off x="0" y="0"/>
                            <a:ext cx="1296000" cy="141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A5" w:rsidRPr="008C20A5" w14:paraId="67EBCAD3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10" w:type="dxa"/>
          </w:tcPr>
          <w:p w14:paraId="02629546" w14:textId="7CE0498C" w:rsidR="00226197" w:rsidRPr="008C20A5" w:rsidRDefault="0075018C" w:rsidP="00505019">
            <w:pPr>
              <w:spacing w:before="120" w:after="120"/>
              <w:rPr>
                <w:szCs w:val="24"/>
              </w:rPr>
            </w:pPr>
            <w:r w:rsidRPr="008C20A5">
              <w:rPr>
                <w:szCs w:val="24"/>
              </w:rPr>
              <w:t>STEROWANIE ZAŁĄCZONE</w:t>
            </w:r>
          </w:p>
          <w:p w14:paraId="1B056218" w14:textId="77777777" w:rsidR="00226197" w:rsidRPr="008C20A5" w:rsidRDefault="00226197" w:rsidP="00505019">
            <w:pPr>
              <w:spacing w:before="120" w:after="120"/>
              <w:rPr>
                <w:szCs w:val="24"/>
              </w:rPr>
            </w:pPr>
          </w:p>
        </w:tc>
        <w:tc>
          <w:tcPr>
            <w:tcW w:w="4111" w:type="dxa"/>
          </w:tcPr>
          <w:p w14:paraId="3353393A" w14:textId="2A4EA071" w:rsidR="00226197" w:rsidRPr="008C20A5" w:rsidRDefault="00A70DD4" w:rsidP="00505019">
            <w:pPr>
              <w:spacing w:before="120" w:after="120"/>
              <w:ind w:right="227"/>
              <w:rPr>
                <w:szCs w:val="24"/>
              </w:rPr>
            </w:pPr>
            <w:r w:rsidRPr="008C20A5">
              <w:rPr>
                <w:szCs w:val="24"/>
              </w:rPr>
              <w:t>L</w:t>
            </w:r>
            <w:r w:rsidR="00871B86" w:rsidRPr="008C20A5">
              <w:rPr>
                <w:szCs w:val="24"/>
              </w:rPr>
              <w:t>am</w:t>
            </w:r>
            <w:r w:rsidRPr="008C20A5">
              <w:rPr>
                <w:szCs w:val="24"/>
              </w:rPr>
              <w:t>p</w:t>
            </w:r>
            <w:r w:rsidR="00871B86" w:rsidRPr="008C20A5">
              <w:rPr>
                <w:szCs w:val="24"/>
              </w:rPr>
              <w:t xml:space="preserve">ka </w:t>
            </w:r>
            <w:r w:rsidRPr="008C20A5">
              <w:rPr>
                <w:szCs w:val="24"/>
              </w:rPr>
              <w:t xml:space="preserve">sygnalizująca załączenie napięcia </w:t>
            </w:r>
            <w:r w:rsidR="00E8003F" w:rsidRPr="008C20A5">
              <w:rPr>
                <w:szCs w:val="24"/>
              </w:rPr>
              <w:t xml:space="preserve">24 </w:t>
            </w:r>
            <w:r w:rsidRPr="008C20A5">
              <w:rPr>
                <w:szCs w:val="24"/>
              </w:rPr>
              <w:t>V w szafie sterowniczej.</w:t>
            </w:r>
          </w:p>
        </w:tc>
        <w:tc>
          <w:tcPr>
            <w:tcW w:w="2541" w:type="dxa"/>
          </w:tcPr>
          <w:p w14:paraId="1AC7393E" w14:textId="341A8812" w:rsidR="00226197" w:rsidRPr="008C20A5" w:rsidRDefault="00226197" w:rsidP="00505019">
            <w:pPr>
              <w:rPr>
                <w:szCs w:val="24"/>
              </w:rPr>
            </w:pPr>
            <w:r w:rsidRPr="008C20A5">
              <w:rPr>
                <w:noProof/>
                <w:szCs w:val="24"/>
              </w:rPr>
              <w:drawing>
                <wp:inline distT="0" distB="0" distL="0" distR="0" wp14:anchorId="78E2F353" wp14:editId="3016D4FC">
                  <wp:extent cx="1295400" cy="1435396"/>
                  <wp:effectExtent l="0" t="0" r="0" b="0"/>
                  <wp:docPr id="47993" name="Obraz 47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599" t="30818" r="25505" b="31039"/>
                          <a:stretch/>
                        </pic:blipFill>
                        <pic:spPr bwMode="auto">
                          <a:xfrm>
                            <a:off x="0" y="0"/>
                            <a:ext cx="1296000" cy="1436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A5" w:rsidRPr="008C20A5" w14:paraId="431187FF" w14:textId="77777777" w:rsidTr="00E47613">
        <w:tblPrEx>
          <w:tblW w:w="0" w:type="auto"/>
          <w:tblPrExChange w:id="430" w:author="Wojciech" w:date="2022-09-06T00:40:00Z">
            <w:tblPrEx>
              <w:tblW w:w="0" w:type="auto"/>
            </w:tblPrEx>
          </w:tblPrExChange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dxa"/>
            <w:tcPrChange w:id="431" w:author="Wojciech" w:date="2022-09-06T00:40:00Z">
              <w:tcPr>
                <w:tcW w:w="2410" w:type="dxa"/>
              </w:tcPr>
            </w:tcPrChange>
          </w:tcPr>
          <w:p w14:paraId="5BD0EF8B" w14:textId="4A78A058" w:rsidR="00226197" w:rsidRPr="008C20A5" w:rsidRDefault="000474C8" w:rsidP="00505019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szCs w:val="24"/>
              </w:rPr>
              <w:t>STOP</w:t>
            </w:r>
            <w:r w:rsidR="00226197" w:rsidRPr="008C20A5">
              <w:rPr>
                <w:szCs w:val="24"/>
              </w:rPr>
              <w:t xml:space="preserve"> </w:t>
            </w:r>
          </w:p>
        </w:tc>
        <w:tc>
          <w:tcPr>
            <w:tcW w:w="0" w:type="dxa"/>
            <w:tcPrChange w:id="432" w:author="Wojciech" w:date="2022-09-06T00:40:00Z">
              <w:tcPr>
                <w:tcW w:w="4111" w:type="dxa"/>
              </w:tcPr>
            </w:tcPrChange>
          </w:tcPr>
          <w:p w14:paraId="582FEB89" w14:textId="77777777" w:rsidR="008C20A5" w:rsidRDefault="00A70DD4" w:rsidP="00505019">
            <w:pPr>
              <w:spacing w:before="120" w:after="120"/>
              <w:ind w:right="22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szCs w:val="24"/>
              </w:rPr>
              <w:t xml:space="preserve">Wyłączenie realizacji procesu produkcyjnego. </w:t>
            </w:r>
          </w:p>
          <w:p w14:paraId="236B5B15" w14:textId="42C9F104" w:rsidR="00226197" w:rsidRPr="008C20A5" w:rsidRDefault="00A70DD4" w:rsidP="00505019">
            <w:pPr>
              <w:spacing w:before="120" w:after="120"/>
              <w:ind w:right="22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szCs w:val="24"/>
              </w:rPr>
              <w:t>Po przyciśnięciu przycisku roboty zatrzymują się po zakończeniu cyklu produkcyjnego.</w:t>
            </w:r>
          </w:p>
        </w:tc>
        <w:tc>
          <w:tcPr>
            <w:tcW w:w="0" w:type="dxa"/>
            <w:tcPrChange w:id="433" w:author="Wojciech" w:date="2022-09-06T00:40:00Z">
              <w:tcPr>
                <w:tcW w:w="2541" w:type="dxa"/>
              </w:tcPr>
            </w:tcPrChange>
          </w:tcPr>
          <w:p w14:paraId="6891F930" w14:textId="21FD75BC" w:rsidR="00226197" w:rsidRPr="008C20A5" w:rsidRDefault="0075018C" w:rsidP="005050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noProof/>
                <w:szCs w:val="24"/>
              </w:rPr>
              <w:drawing>
                <wp:inline distT="0" distB="0" distL="0" distR="0" wp14:anchorId="139A711C" wp14:editId="2BF62D71">
                  <wp:extent cx="1296000" cy="1296000"/>
                  <wp:effectExtent l="0" t="0" r="0" b="0"/>
                  <wp:docPr id="47996" name="Obraz 47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19" t="30821" r="41852" b="31211"/>
                          <a:stretch/>
                        </pic:blipFill>
                        <pic:spPr bwMode="auto"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A5" w:rsidRPr="008C20A5" w14:paraId="6B5140AB" w14:textId="77777777" w:rsidTr="00E47613">
        <w:tblPrEx>
          <w:tblW w:w="0" w:type="auto"/>
          <w:tblPrExChange w:id="434" w:author="Wojciech" w:date="2022-09-06T00:40:00Z">
            <w:tblPrEx>
              <w:tblW w:w="0" w:type="auto"/>
            </w:tblPrEx>
          </w:tblPrExChange>
        </w:tblPrEx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dxa"/>
            <w:tcBorders>
              <w:top w:val="single" w:sz="4" w:space="0" w:color="BFBFBF" w:themeColor="background1" w:themeShade="BF"/>
            </w:tcBorders>
            <w:tcPrChange w:id="435" w:author="Wojciech" w:date="2022-09-06T00:40:00Z">
              <w:tcPr>
                <w:tcW w:w="2410" w:type="dxa"/>
              </w:tcPr>
            </w:tcPrChange>
          </w:tcPr>
          <w:p w14:paraId="129B0826" w14:textId="47498A0F" w:rsidR="00226197" w:rsidRPr="008C20A5" w:rsidRDefault="000474C8" w:rsidP="00505019">
            <w:pPr>
              <w:spacing w:before="120" w:after="12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szCs w:val="24"/>
              </w:rPr>
              <w:lastRenderedPageBreak/>
              <w:t>START</w:t>
            </w:r>
            <w:r w:rsidR="00226197" w:rsidRPr="008C20A5">
              <w:rPr>
                <w:szCs w:val="24"/>
              </w:rPr>
              <w:t xml:space="preserve">  </w:t>
            </w:r>
          </w:p>
        </w:tc>
        <w:tc>
          <w:tcPr>
            <w:tcW w:w="0" w:type="dxa"/>
            <w:tcBorders>
              <w:top w:val="single" w:sz="4" w:space="0" w:color="BFBFBF" w:themeColor="background1" w:themeShade="BF"/>
            </w:tcBorders>
            <w:tcPrChange w:id="436" w:author="Wojciech" w:date="2022-09-06T00:40:00Z">
              <w:tcPr>
                <w:tcW w:w="4111" w:type="dxa"/>
              </w:tcPr>
            </w:tcPrChange>
          </w:tcPr>
          <w:p w14:paraId="064314DD" w14:textId="77777777" w:rsidR="00226197" w:rsidRDefault="00A70DD4" w:rsidP="00505019">
            <w:pPr>
              <w:spacing w:before="120" w:after="120"/>
              <w:ind w:right="22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szCs w:val="24"/>
              </w:rPr>
              <w:t>Uruchomienie cyklu produkcyjnego w trybie automatycznym.</w:t>
            </w:r>
          </w:p>
          <w:p w14:paraId="42185A0F" w14:textId="4565C770" w:rsidR="008C20A5" w:rsidRDefault="008C20A5" w:rsidP="00505019">
            <w:pPr>
              <w:spacing w:before="120" w:after="120"/>
              <w:ind w:right="22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Podczas uruchamiania  stacji przycisk miga zielonym światłem (ok 5s po wciśnięciu przycisku).</w:t>
            </w:r>
          </w:p>
          <w:p w14:paraId="60944A5B" w14:textId="6CA0F7B7" w:rsidR="008C20A5" w:rsidRPr="008C20A5" w:rsidRDefault="008C20A5" w:rsidP="00505019">
            <w:pPr>
              <w:spacing w:before="120" w:after="120"/>
              <w:ind w:right="22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W czasie pracy stacji przycisk świeci się na zielono.</w:t>
            </w:r>
          </w:p>
        </w:tc>
        <w:tc>
          <w:tcPr>
            <w:tcW w:w="0" w:type="dxa"/>
            <w:tcBorders>
              <w:top w:val="single" w:sz="4" w:space="0" w:color="BFBFBF" w:themeColor="background1" w:themeShade="BF"/>
            </w:tcBorders>
            <w:tcPrChange w:id="437" w:author="Wojciech" w:date="2022-09-06T00:40:00Z">
              <w:tcPr>
                <w:tcW w:w="2541" w:type="dxa"/>
              </w:tcPr>
            </w:tcPrChange>
          </w:tcPr>
          <w:p w14:paraId="33F579DF" w14:textId="5A9E3AD8" w:rsidR="00226197" w:rsidRPr="008C20A5" w:rsidRDefault="0075018C" w:rsidP="0050501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noProof/>
                <w:szCs w:val="24"/>
              </w:rPr>
              <w:drawing>
                <wp:inline distT="0" distB="0" distL="0" distR="0" wp14:anchorId="0344496A" wp14:editId="2F26C608">
                  <wp:extent cx="1296000" cy="1443600"/>
                  <wp:effectExtent l="0" t="0" r="0" b="4445"/>
                  <wp:docPr id="47997" name="Obraz 479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12" t="29929" r="59998" b="30780"/>
                          <a:stretch/>
                        </pic:blipFill>
                        <pic:spPr bwMode="auto">
                          <a:xfrm>
                            <a:off x="0" y="0"/>
                            <a:ext cx="1296000" cy="14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A5" w:rsidRPr="008C20A5" w14:paraId="3308D3D5" w14:textId="77777777" w:rsidTr="00E47613">
        <w:tblPrEx>
          <w:tblW w:w="0" w:type="auto"/>
          <w:tblPrExChange w:id="438" w:author="Wojciech" w:date="2022-09-06T00:40:00Z">
            <w:tblPrEx>
              <w:tblW w:w="0" w:type="auto"/>
            </w:tblPrEx>
          </w:tblPrExChange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dxa"/>
            <w:tcBorders>
              <w:top w:val="single" w:sz="4" w:space="0" w:color="BFBFBF" w:themeColor="background1" w:themeShade="BF"/>
              <w:bottom w:val="none" w:sz="0" w:space="0" w:color="auto"/>
            </w:tcBorders>
            <w:tcPrChange w:id="439" w:author="Wojciech" w:date="2022-09-06T00:40:00Z">
              <w:tcPr>
                <w:tcW w:w="2410" w:type="dxa"/>
                <w:tcBorders>
                  <w:top w:val="single" w:sz="4" w:space="0" w:color="BFBFBF" w:themeColor="background1" w:themeShade="BF"/>
                </w:tcBorders>
              </w:tcPr>
            </w:tcPrChange>
          </w:tcPr>
          <w:p w14:paraId="272AC61A" w14:textId="31BBD7CE" w:rsidR="00226197" w:rsidRPr="008C20A5" w:rsidRDefault="000474C8" w:rsidP="00505019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szCs w:val="24"/>
              </w:rPr>
              <w:t>RESET</w:t>
            </w:r>
            <w:r w:rsidR="00226197" w:rsidRPr="008C20A5">
              <w:rPr>
                <w:szCs w:val="24"/>
              </w:rPr>
              <w:t xml:space="preserve"> </w:t>
            </w:r>
          </w:p>
        </w:tc>
        <w:tc>
          <w:tcPr>
            <w:tcW w:w="0" w:type="dxa"/>
            <w:tcBorders>
              <w:top w:val="single" w:sz="4" w:space="0" w:color="BFBFBF" w:themeColor="background1" w:themeShade="BF"/>
              <w:bottom w:val="none" w:sz="0" w:space="0" w:color="auto"/>
            </w:tcBorders>
            <w:tcPrChange w:id="440" w:author="Wojciech" w:date="2022-09-06T00:40:00Z">
              <w:tcPr>
                <w:tcW w:w="4111" w:type="dxa"/>
                <w:tcBorders>
                  <w:top w:val="single" w:sz="4" w:space="0" w:color="BFBFBF" w:themeColor="background1" w:themeShade="BF"/>
                </w:tcBorders>
              </w:tcPr>
            </w:tcPrChange>
          </w:tcPr>
          <w:p w14:paraId="4D9E3825" w14:textId="3AFB5FC3" w:rsidR="00226197" w:rsidRPr="008C20A5" w:rsidRDefault="00291B0E" w:rsidP="00505019">
            <w:pPr>
              <w:spacing w:before="120" w:after="120"/>
              <w:ind w:right="22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szCs w:val="24"/>
              </w:rPr>
              <w:t>Reset systemu bezpieczeństwa.</w:t>
            </w:r>
          </w:p>
        </w:tc>
        <w:tc>
          <w:tcPr>
            <w:tcW w:w="0" w:type="dxa"/>
            <w:tcBorders>
              <w:top w:val="single" w:sz="4" w:space="0" w:color="BFBFBF" w:themeColor="background1" w:themeShade="BF"/>
              <w:bottom w:val="none" w:sz="0" w:space="0" w:color="auto"/>
            </w:tcBorders>
            <w:tcPrChange w:id="441" w:author="Wojciech" w:date="2022-09-06T00:40:00Z">
              <w:tcPr>
                <w:tcW w:w="2541" w:type="dxa"/>
                <w:tcBorders>
                  <w:top w:val="single" w:sz="4" w:space="0" w:color="BFBFBF" w:themeColor="background1" w:themeShade="BF"/>
                </w:tcBorders>
              </w:tcPr>
            </w:tcPrChange>
          </w:tcPr>
          <w:p w14:paraId="49DCB497" w14:textId="4804BC6E" w:rsidR="00226197" w:rsidRPr="008C20A5" w:rsidRDefault="0075018C" w:rsidP="005050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8C20A5">
              <w:rPr>
                <w:noProof/>
                <w:szCs w:val="24"/>
              </w:rPr>
              <w:drawing>
                <wp:inline distT="0" distB="0" distL="0" distR="0" wp14:anchorId="78BDAA6A" wp14:editId="2D4B77DA">
                  <wp:extent cx="1296000" cy="1393200"/>
                  <wp:effectExtent l="0" t="0" r="0" b="0"/>
                  <wp:docPr id="47998" name="Obraz 47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4" t="30359" r="78346" b="31244"/>
                          <a:stretch/>
                        </pic:blipFill>
                        <pic:spPr bwMode="auto">
                          <a:xfrm>
                            <a:off x="0" y="0"/>
                            <a:ext cx="1296000" cy="139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7A5BA5" w14:textId="2F0F1390" w:rsidR="00E8003F" w:rsidRDefault="00E8003F" w:rsidP="00E8003F">
      <w:pPr>
        <w:autoSpaceDE/>
        <w:autoSpaceDN/>
        <w:adjustRightInd/>
        <w:spacing w:after="200"/>
        <w:rPr>
          <w:lang w:val="en-GB"/>
        </w:rPr>
      </w:pPr>
    </w:p>
    <w:p w14:paraId="2352CC75" w14:textId="2BD9411F" w:rsidR="00DE0BA5" w:rsidRDefault="00DE0BA5" w:rsidP="00E8003F">
      <w:pPr>
        <w:autoSpaceDE/>
        <w:autoSpaceDN/>
        <w:adjustRightInd/>
        <w:spacing w:after="200"/>
        <w:rPr>
          <w:lang w:val="en-GB"/>
        </w:rPr>
      </w:pPr>
    </w:p>
    <w:p w14:paraId="750D60A4" w14:textId="77777777" w:rsidR="00A348B3" w:rsidRPr="00A348B3" w:rsidRDefault="00A348B3">
      <w:pPr>
        <w:pStyle w:val="Heading1"/>
        <w:numPr>
          <w:ilvl w:val="0"/>
          <w:numId w:val="1"/>
        </w:numPr>
        <w:ind w:left="360"/>
        <w:rPr>
          <w:lang w:val="en-GB"/>
        </w:rPr>
      </w:pPr>
      <w:bookmarkStart w:id="442" w:name="_Toc528237874"/>
      <w:bookmarkStart w:id="443" w:name="_Toc131517505"/>
      <w:proofErr w:type="spellStart"/>
      <w:r w:rsidRPr="00A348B3">
        <w:rPr>
          <w:lang w:val="en-GB"/>
        </w:rPr>
        <w:t>Komunikaty</w:t>
      </w:r>
      <w:proofErr w:type="spellEnd"/>
      <w:r w:rsidRPr="00A348B3">
        <w:rPr>
          <w:lang w:val="en-GB"/>
        </w:rPr>
        <w:t xml:space="preserve"> </w:t>
      </w:r>
      <w:proofErr w:type="spellStart"/>
      <w:r w:rsidRPr="00A348B3">
        <w:rPr>
          <w:lang w:val="en-GB"/>
        </w:rPr>
        <w:t>układu</w:t>
      </w:r>
      <w:proofErr w:type="spellEnd"/>
      <w:r w:rsidRPr="00A348B3">
        <w:rPr>
          <w:lang w:val="en-GB"/>
        </w:rPr>
        <w:t xml:space="preserve"> </w:t>
      </w:r>
      <w:proofErr w:type="spellStart"/>
      <w:r w:rsidRPr="00A348B3">
        <w:rPr>
          <w:lang w:val="en-GB"/>
        </w:rPr>
        <w:t>sterowania</w:t>
      </w:r>
      <w:bookmarkEnd w:id="442"/>
      <w:bookmarkEnd w:id="443"/>
      <w:proofErr w:type="spellEnd"/>
    </w:p>
    <w:p w14:paraId="1D41604D" w14:textId="77777777" w:rsidR="00A348B3" w:rsidRPr="00A348B3" w:rsidRDefault="00A348B3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444" w:name="_Toc528237875"/>
      <w:bookmarkStart w:id="445" w:name="_Toc131517506"/>
      <w:proofErr w:type="spellStart"/>
      <w:r w:rsidRPr="00A348B3">
        <w:rPr>
          <w:lang w:val="en-GB"/>
        </w:rPr>
        <w:t>Komunikaty</w:t>
      </w:r>
      <w:proofErr w:type="spellEnd"/>
      <w:r w:rsidRPr="00A348B3">
        <w:rPr>
          <w:lang w:val="en-GB"/>
        </w:rPr>
        <w:t xml:space="preserve"> z </w:t>
      </w:r>
      <w:proofErr w:type="spellStart"/>
      <w:r w:rsidRPr="00A348B3">
        <w:rPr>
          <w:lang w:val="en-GB"/>
        </w:rPr>
        <w:t>układu</w:t>
      </w:r>
      <w:proofErr w:type="spellEnd"/>
      <w:r w:rsidRPr="00A348B3">
        <w:rPr>
          <w:lang w:val="en-GB"/>
        </w:rPr>
        <w:t xml:space="preserve"> </w:t>
      </w:r>
      <w:proofErr w:type="spellStart"/>
      <w:r w:rsidRPr="00A348B3">
        <w:rPr>
          <w:lang w:val="en-GB"/>
        </w:rPr>
        <w:t>bezpieczeństwa</w:t>
      </w:r>
      <w:bookmarkEnd w:id="444"/>
      <w:bookmarkEnd w:id="445"/>
      <w:proofErr w:type="spellEnd"/>
    </w:p>
    <w:p w14:paraId="70183306" w14:textId="77777777" w:rsidR="00A348B3" w:rsidRPr="00A348B3" w:rsidRDefault="00A348B3" w:rsidP="00A348B3">
      <w:pPr>
        <w:ind w:firstLine="561"/>
        <w:rPr>
          <w:color w:val="FF0000"/>
        </w:rPr>
      </w:pPr>
      <w:r w:rsidRPr="00A348B3">
        <w:rPr>
          <w:color w:val="FF0000"/>
        </w:rPr>
        <w:t>Wszystkie komunikaty od układu bezpieczeństwa poprzedzone są nagłówkiem SAFETY PLC. W tabeli jest zestawienie możliwych  komunikatów wraz z krótkim opisem. Komunikaty podzielone są na trzy kategorie:</w:t>
      </w:r>
    </w:p>
    <w:p w14:paraId="6B6A7133" w14:textId="77777777" w:rsidR="00A348B3" w:rsidRPr="00A348B3" w:rsidRDefault="00A348B3">
      <w:pPr>
        <w:pStyle w:val="ListParagraph"/>
        <w:numPr>
          <w:ilvl w:val="0"/>
          <w:numId w:val="6"/>
        </w:numPr>
        <w:rPr>
          <w:color w:val="FF0000"/>
        </w:rPr>
      </w:pPr>
      <w:r w:rsidRPr="00A348B3">
        <w:rPr>
          <w:color w:val="FF0000"/>
        </w:rPr>
        <w:t>Informacyjne (I)</w:t>
      </w:r>
    </w:p>
    <w:p w14:paraId="6D85B3D3" w14:textId="77777777" w:rsidR="00A348B3" w:rsidRPr="00A348B3" w:rsidRDefault="00A348B3">
      <w:pPr>
        <w:pStyle w:val="ListParagraph"/>
        <w:numPr>
          <w:ilvl w:val="0"/>
          <w:numId w:val="6"/>
        </w:numPr>
        <w:rPr>
          <w:color w:val="FF0000"/>
        </w:rPr>
      </w:pPr>
      <w:r w:rsidRPr="00A348B3">
        <w:rPr>
          <w:color w:val="FF0000"/>
        </w:rPr>
        <w:t xml:space="preserve">Ostrzegawcze (W) </w:t>
      </w:r>
    </w:p>
    <w:p w14:paraId="3D50A10F" w14:textId="77777777" w:rsidR="00A348B3" w:rsidRPr="00A348B3" w:rsidRDefault="00A348B3">
      <w:pPr>
        <w:pStyle w:val="ListParagraph"/>
        <w:numPr>
          <w:ilvl w:val="0"/>
          <w:numId w:val="6"/>
        </w:numPr>
        <w:rPr>
          <w:color w:val="FF0000"/>
        </w:rPr>
      </w:pPr>
      <w:r w:rsidRPr="00A348B3">
        <w:rPr>
          <w:color w:val="FF0000"/>
        </w:rPr>
        <w:t xml:space="preserve">Błędy (E)  </w:t>
      </w:r>
    </w:p>
    <w:p w14:paraId="593F9C95" w14:textId="21AF1484" w:rsidR="00A348B3" w:rsidRPr="00A348B3" w:rsidRDefault="00A348B3" w:rsidP="00A348B3">
      <w:pPr>
        <w:rPr>
          <w:color w:val="FF0000"/>
          <w:sz w:val="20"/>
        </w:rPr>
      </w:pPr>
      <w:r w:rsidRPr="00A348B3">
        <w:rPr>
          <w:color w:val="FF0000"/>
          <w:sz w:val="20"/>
        </w:rPr>
        <w:t>Tabela 5.1 Zestawienie komunikatów pochodzących z układu bezpieczeństwa</w:t>
      </w:r>
    </w:p>
    <w:tbl>
      <w:tblPr>
        <w:tblStyle w:val="TabelaABB"/>
        <w:tblW w:w="0" w:type="auto"/>
        <w:tblLook w:val="04A0" w:firstRow="1" w:lastRow="0" w:firstColumn="1" w:lastColumn="0" w:noHBand="0" w:noVBand="1"/>
      </w:tblPr>
      <w:tblGrid>
        <w:gridCol w:w="2973"/>
        <w:gridCol w:w="850"/>
        <w:gridCol w:w="5098"/>
      </w:tblGrid>
      <w:tr w:rsidR="00A348B3" w:rsidRPr="00A348B3" w14:paraId="1DBF51FB" w14:textId="77777777" w:rsidTr="00505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73" w:type="dxa"/>
          </w:tcPr>
          <w:p w14:paraId="7866DBB0" w14:textId="77777777" w:rsidR="00A348B3" w:rsidRPr="00A348B3" w:rsidRDefault="00A348B3" w:rsidP="00505019">
            <w:pPr>
              <w:spacing w:before="120" w:after="120"/>
              <w:rPr>
                <w:szCs w:val="24"/>
              </w:rPr>
            </w:pPr>
            <w:r w:rsidRPr="00A348B3">
              <w:rPr>
                <w:szCs w:val="24"/>
              </w:rPr>
              <w:t xml:space="preserve">Komunikat </w:t>
            </w:r>
          </w:p>
        </w:tc>
        <w:tc>
          <w:tcPr>
            <w:tcW w:w="850" w:type="dxa"/>
          </w:tcPr>
          <w:p w14:paraId="1D06EDCB" w14:textId="77777777" w:rsidR="00A348B3" w:rsidRPr="00A348B3" w:rsidRDefault="00A348B3" w:rsidP="00505019">
            <w:pPr>
              <w:spacing w:before="120" w:after="120"/>
              <w:jc w:val="center"/>
              <w:rPr>
                <w:szCs w:val="24"/>
              </w:rPr>
            </w:pPr>
            <w:r w:rsidRPr="00A348B3">
              <w:rPr>
                <w:szCs w:val="24"/>
              </w:rPr>
              <w:t>Typ</w:t>
            </w:r>
          </w:p>
        </w:tc>
        <w:tc>
          <w:tcPr>
            <w:tcW w:w="5098" w:type="dxa"/>
          </w:tcPr>
          <w:p w14:paraId="2DDD4C27" w14:textId="77777777" w:rsidR="00A348B3" w:rsidRPr="00A348B3" w:rsidRDefault="00A348B3" w:rsidP="00505019">
            <w:pPr>
              <w:spacing w:before="120" w:after="120"/>
              <w:rPr>
                <w:szCs w:val="24"/>
              </w:rPr>
            </w:pPr>
            <w:r w:rsidRPr="00A348B3">
              <w:rPr>
                <w:szCs w:val="24"/>
              </w:rPr>
              <w:t xml:space="preserve">Opis </w:t>
            </w:r>
          </w:p>
        </w:tc>
      </w:tr>
      <w:tr w:rsidR="00A348B3" w:rsidRPr="00A348B3" w14:paraId="327262F7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973" w:type="dxa"/>
          </w:tcPr>
          <w:p w14:paraId="4FB8CD8B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lastRenderedPageBreak/>
              <w:t>Ostrzeżenie - Stop AW aktywowany szafa STE</w:t>
            </w:r>
          </w:p>
        </w:tc>
        <w:tc>
          <w:tcPr>
            <w:tcW w:w="850" w:type="dxa"/>
          </w:tcPr>
          <w:p w14:paraId="7FB232A5" w14:textId="77777777" w:rsidR="00A348B3" w:rsidRPr="00A348B3" w:rsidRDefault="00A348B3" w:rsidP="00505019">
            <w:pPr>
              <w:spacing w:before="120" w:after="120"/>
              <w:jc w:val="center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I</w:t>
            </w:r>
          </w:p>
        </w:tc>
        <w:tc>
          <w:tcPr>
            <w:tcW w:w="5098" w:type="dxa"/>
          </w:tcPr>
          <w:p w14:paraId="724DEC62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 xml:space="preserve">Informacja o naciśnięciu przycisku stopu awaryjnego wskazujący konkretny przycisk </w:t>
            </w:r>
          </w:p>
        </w:tc>
      </w:tr>
      <w:tr w:rsidR="00A348B3" w:rsidRPr="00A348B3" w14:paraId="7F073E89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973" w:type="dxa"/>
          </w:tcPr>
          <w:p w14:paraId="694B5ED7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Ostrzeżenie - Stop AW aktywowany klatka 1</w:t>
            </w:r>
          </w:p>
        </w:tc>
        <w:tc>
          <w:tcPr>
            <w:tcW w:w="850" w:type="dxa"/>
          </w:tcPr>
          <w:p w14:paraId="0B825864" w14:textId="77777777" w:rsidR="00A348B3" w:rsidRPr="00A348B3" w:rsidRDefault="00A348B3" w:rsidP="00505019">
            <w:pPr>
              <w:spacing w:before="120" w:after="120"/>
              <w:jc w:val="center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I</w:t>
            </w:r>
          </w:p>
        </w:tc>
        <w:tc>
          <w:tcPr>
            <w:tcW w:w="5098" w:type="dxa"/>
          </w:tcPr>
          <w:p w14:paraId="2285B897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 xml:space="preserve">Informacja o naciśnięciu przycisku stopu awaryjnego wskazujący konkretny przycisk </w:t>
            </w:r>
          </w:p>
        </w:tc>
      </w:tr>
      <w:tr w:rsidR="00A348B3" w:rsidRPr="00A348B3" w14:paraId="1E188BA7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973" w:type="dxa"/>
          </w:tcPr>
          <w:p w14:paraId="53F70B20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Ostrzeżenie - Stop AW aktywowany klatka 2</w:t>
            </w:r>
          </w:p>
        </w:tc>
        <w:tc>
          <w:tcPr>
            <w:tcW w:w="850" w:type="dxa"/>
          </w:tcPr>
          <w:p w14:paraId="4772A01E" w14:textId="77777777" w:rsidR="00A348B3" w:rsidRPr="00A348B3" w:rsidRDefault="00A348B3" w:rsidP="00505019">
            <w:pPr>
              <w:spacing w:before="120" w:after="120"/>
              <w:jc w:val="center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I</w:t>
            </w:r>
          </w:p>
        </w:tc>
        <w:tc>
          <w:tcPr>
            <w:tcW w:w="5098" w:type="dxa"/>
          </w:tcPr>
          <w:p w14:paraId="13758268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 xml:space="preserve">Informacja o naciśnięciu przycisku stopu awaryjnego wskazujący konkretny przycisk </w:t>
            </w:r>
          </w:p>
        </w:tc>
      </w:tr>
    </w:tbl>
    <w:p w14:paraId="294FD5AE" w14:textId="096670D9" w:rsidR="00A348B3" w:rsidRPr="009C1830" w:rsidRDefault="00A348B3" w:rsidP="00E8003F">
      <w:pPr>
        <w:autoSpaceDE/>
        <w:autoSpaceDN/>
        <w:adjustRightInd/>
        <w:spacing w:after="200"/>
      </w:pPr>
    </w:p>
    <w:p w14:paraId="7A6B531E" w14:textId="77777777" w:rsidR="00A348B3" w:rsidRPr="00A348B3" w:rsidRDefault="00A348B3">
      <w:pPr>
        <w:pStyle w:val="Heading2"/>
        <w:numPr>
          <w:ilvl w:val="1"/>
          <w:numId w:val="1"/>
        </w:numPr>
        <w:ind w:left="788" w:hanging="431"/>
        <w:rPr>
          <w:lang w:val="en-GB"/>
        </w:rPr>
      </w:pPr>
      <w:bookmarkStart w:id="446" w:name="_Toc528237876"/>
      <w:bookmarkStart w:id="447" w:name="_Toc131517507"/>
      <w:proofErr w:type="spellStart"/>
      <w:r w:rsidRPr="00A348B3">
        <w:rPr>
          <w:lang w:val="en-GB"/>
        </w:rPr>
        <w:t>Komunikaty</w:t>
      </w:r>
      <w:proofErr w:type="spellEnd"/>
      <w:r w:rsidRPr="00A348B3">
        <w:rPr>
          <w:lang w:val="en-GB"/>
        </w:rPr>
        <w:t xml:space="preserve"> z </w:t>
      </w:r>
      <w:proofErr w:type="spellStart"/>
      <w:r w:rsidRPr="00A348B3">
        <w:rPr>
          <w:lang w:val="en-GB"/>
        </w:rPr>
        <w:t>układu</w:t>
      </w:r>
      <w:proofErr w:type="spellEnd"/>
      <w:r w:rsidRPr="00A348B3">
        <w:rPr>
          <w:lang w:val="en-GB"/>
        </w:rPr>
        <w:t xml:space="preserve"> </w:t>
      </w:r>
      <w:proofErr w:type="spellStart"/>
      <w:r w:rsidRPr="00A348B3">
        <w:rPr>
          <w:lang w:val="en-GB"/>
        </w:rPr>
        <w:t>sterowania</w:t>
      </w:r>
      <w:proofErr w:type="spellEnd"/>
      <w:r w:rsidRPr="00A348B3">
        <w:rPr>
          <w:lang w:val="en-GB"/>
        </w:rPr>
        <w:t xml:space="preserve"> </w:t>
      </w:r>
      <w:proofErr w:type="spellStart"/>
      <w:r w:rsidRPr="00A348B3">
        <w:rPr>
          <w:lang w:val="en-GB"/>
        </w:rPr>
        <w:t>stacji</w:t>
      </w:r>
      <w:bookmarkEnd w:id="446"/>
      <w:bookmarkEnd w:id="447"/>
      <w:proofErr w:type="spellEnd"/>
    </w:p>
    <w:p w14:paraId="0260AEB9" w14:textId="32C1C12B" w:rsidR="00A348B3" w:rsidRPr="008A7E70" w:rsidRDefault="00A348B3" w:rsidP="00A348B3">
      <w:pPr>
        <w:rPr>
          <w:sz w:val="20"/>
        </w:rPr>
      </w:pPr>
      <w:r w:rsidRPr="008A7E70">
        <w:rPr>
          <w:sz w:val="20"/>
        </w:rPr>
        <w:t xml:space="preserve">Tabela </w:t>
      </w:r>
      <w:r>
        <w:rPr>
          <w:sz w:val="20"/>
        </w:rPr>
        <w:t>5</w:t>
      </w:r>
      <w:r w:rsidRPr="008A7E70">
        <w:rPr>
          <w:sz w:val="20"/>
        </w:rPr>
        <w:t>.</w:t>
      </w:r>
      <w:r>
        <w:rPr>
          <w:sz w:val="20"/>
        </w:rPr>
        <w:t>2</w:t>
      </w:r>
      <w:r w:rsidRPr="008A7E70">
        <w:rPr>
          <w:sz w:val="20"/>
        </w:rPr>
        <w:t xml:space="preserve"> Zestawienie komunikatów pochodzących z układu sterowania stacji</w:t>
      </w:r>
    </w:p>
    <w:tbl>
      <w:tblPr>
        <w:tblStyle w:val="TabelaABB"/>
        <w:tblW w:w="0" w:type="auto"/>
        <w:tblLayout w:type="fixed"/>
        <w:tblLook w:val="04A0" w:firstRow="1" w:lastRow="0" w:firstColumn="1" w:lastColumn="0" w:noHBand="0" w:noVBand="1"/>
      </w:tblPr>
      <w:tblGrid>
        <w:gridCol w:w="3402"/>
        <w:gridCol w:w="824"/>
        <w:gridCol w:w="4846"/>
      </w:tblGrid>
      <w:tr w:rsidR="00A348B3" w:rsidRPr="00A348B3" w14:paraId="389C3810" w14:textId="77777777" w:rsidTr="005050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02" w:type="dxa"/>
          </w:tcPr>
          <w:p w14:paraId="521B9665" w14:textId="77777777" w:rsidR="00A348B3" w:rsidRPr="00A348B3" w:rsidRDefault="00A348B3" w:rsidP="00505019">
            <w:pPr>
              <w:spacing w:before="120" w:after="120"/>
              <w:ind w:right="227"/>
              <w:rPr>
                <w:szCs w:val="24"/>
              </w:rPr>
            </w:pPr>
            <w:r w:rsidRPr="00A348B3">
              <w:rPr>
                <w:szCs w:val="24"/>
              </w:rPr>
              <w:t xml:space="preserve">Komunikat </w:t>
            </w:r>
          </w:p>
        </w:tc>
        <w:tc>
          <w:tcPr>
            <w:tcW w:w="824" w:type="dxa"/>
          </w:tcPr>
          <w:p w14:paraId="07657A76" w14:textId="77777777" w:rsidR="00A348B3" w:rsidRPr="00A348B3" w:rsidRDefault="00A348B3" w:rsidP="00505019">
            <w:pPr>
              <w:spacing w:before="120" w:after="120"/>
              <w:rPr>
                <w:szCs w:val="24"/>
              </w:rPr>
            </w:pPr>
            <w:r w:rsidRPr="00A348B3">
              <w:rPr>
                <w:szCs w:val="24"/>
              </w:rPr>
              <w:t>Typ</w:t>
            </w:r>
          </w:p>
        </w:tc>
        <w:tc>
          <w:tcPr>
            <w:tcW w:w="4846" w:type="dxa"/>
          </w:tcPr>
          <w:p w14:paraId="5B17BC36" w14:textId="77777777" w:rsidR="00A348B3" w:rsidRPr="00A348B3" w:rsidRDefault="00A348B3" w:rsidP="00505019">
            <w:pPr>
              <w:spacing w:before="120" w:after="120"/>
              <w:rPr>
                <w:szCs w:val="24"/>
              </w:rPr>
            </w:pPr>
            <w:r w:rsidRPr="00A348B3">
              <w:rPr>
                <w:szCs w:val="24"/>
              </w:rPr>
              <w:t xml:space="preserve">Opis </w:t>
            </w:r>
          </w:p>
        </w:tc>
      </w:tr>
      <w:tr w:rsidR="00A348B3" w:rsidRPr="00A348B3" w14:paraId="387FFBA7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402" w:type="dxa"/>
          </w:tcPr>
          <w:p w14:paraId="5C1F8C7C" w14:textId="77777777" w:rsidR="00A348B3" w:rsidRPr="00A348B3" w:rsidRDefault="00A348B3" w:rsidP="00505019">
            <w:pPr>
              <w:pStyle w:val="NoSpacing"/>
              <w:spacing w:before="120" w:after="120"/>
              <w:ind w:right="227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Bezpiecznik - Przenośnik wiórów</w:t>
            </w:r>
          </w:p>
        </w:tc>
        <w:tc>
          <w:tcPr>
            <w:tcW w:w="824" w:type="dxa"/>
          </w:tcPr>
          <w:p w14:paraId="415D669C" w14:textId="77777777" w:rsidR="00A348B3" w:rsidRPr="00A348B3" w:rsidRDefault="00A348B3" w:rsidP="00505019">
            <w:pPr>
              <w:pStyle w:val="NoSpacing"/>
              <w:spacing w:before="120" w:after="120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W</w:t>
            </w:r>
          </w:p>
        </w:tc>
        <w:tc>
          <w:tcPr>
            <w:tcW w:w="4846" w:type="dxa"/>
          </w:tcPr>
          <w:p w14:paraId="37364849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 xml:space="preserve">Informacja o zadziałaniu bezpiecznika wskazanego odbioru </w:t>
            </w:r>
          </w:p>
        </w:tc>
      </w:tr>
      <w:tr w:rsidR="00A348B3" w:rsidRPr="00A348B3" w14:paraId="0AB48191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402" w:type="dxa"/>
          </w:tcPr>
          <w:p w14:paraId="20E5F50F" w14:textId="77777777" w:rsidR="00A348B3" w:rsidRPr="00A348B3" w:rsidRDefault="00A348B3" w:rsidP="00505019">
            <w:pPr>
              <w:pStyle w:val="NoSpacing"/>
              <w:spacing w:before="120" w:after="120"/>
              <w:ind w:right="227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Bezpiecznik - Chłodnica wrzeciona R1</w:t>
            </w:r>
          </w:p>
        </w:tc>
        <w:tc>
          <w:tcPr>
            <w:tcW w:w="824" w:type="dxa"/>
          </w:tcPr>
          <w:p w14:paraId="30F70D8D" w14:textId="77777777" w:rsidR="00A348B3" w:rsidRPr="00A348B3" w:rsidRDefault="00A348B3" w:rsidP="00505019">
            <w:pPr>
              <w:pStyle w:val="NoSpacing"/>
              <w:spacing w:before="120" w:after="120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W</w:t>
            </w:r>
          </w:p>
        </w:tc>
        <w:tc>
          <w:tcPr>
            <w:tcW w:w="4846" w:type="dxa"/>
          </w:tcPr>
          <w:p w14:paraId="10CFB08B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 xml:space="preserve">Informacja o zadziałaniu bezpiecznika wskazanego odbioru </w:t>
            </w:r>
          </w:p>
        </w:tc>
      </w:tr>
      <w:tr w:rsidR="00A348B3" w:rsidRPr="00A348B3" w14:paraId="1DFB1F38" w14:textId="77777777" w:rsidTr="005050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402" w:type="dxa"/>
          </w:tcPr>
          <w:p w14:paraId="49DB4C93" w14:textId="77777777" w:rsidR="00A348B3" w:rsidRPr="00A348B3" w:rsidRDefault="00A348B3" w:rsidP="00505019">
            <w:pPr>
              <w:pStyle w:val="NoSpacing"/>
              <w:spacing w:before="120" w:after="120"/>
              <w:ind w:right="227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Bezpiecznik - Chłodnica wrzeciona R21</w:t>
            </w:r>
          </w:p>
        </w:tc>
        <w:tc>
          <w:tcPr>
            <w:tcW w:w="824" w:type="dxa"/>
          </w:tcPr>
          <w:p w14:paraId="7D158661" w14:textId="77777777" w:rsidR="00A348B3" w:rsidRPr="00A348B3" w:rsidRDefault="00A348B3" w:rsidP="00505019">
            <w:pPr>
              <w:pStyle w:val="NoSpacing"/>
              <w:spacing w:before="120" w:after="120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W</w:t>
            </w:r>
          </w:p>
        </w:tc>
        <w:tc>
          <w:tcPr>
            <w:tcW w:w="4846" w:type="dxa"/>
          </w:tcPr>
          <w:p w14:paraId="3DD1356B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 xml:space="preserve">Informacja o zadziałaniu bezpiecznika wskazanego odbioru </w:t>
            </w:r>
          </w:p>
        </w:tc>
      </w:tr>
      <w:tr w:rsidR="00A348B3" w:rsidRPr="00A348B3" w14:paraId="79C83624" w14:textId="77777777" w:rsidTr="005050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402" w:type="dxa"/>
          </w:tcPr>
          <w:p w14:paraId="45E9568C" w14:textId="77777777" w:rsidR="00A348B3" w:rsidRPr="00A348B3" w:rsidRDefault="00A348B3" w:rsidP="00505019">
            <w:pPr>
              <w:pStyle w:val="NoSpacing"/>
              <w:spacing w:before="120" w:after="120"/>
              <w:ind w:right="227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Bezpiecznik - Chłodnica wrzeciona R22</w:t>
            </w:r>
          </w:p>
        </w:tc>
        <w:tc>
          <w:tcPr>
            <w:tcW w:w="824" w:type="dxa"/>
          </w:tcPr>
          <w:p w14:paraId="23AA2356" w14:textId="77777777" w:rsidR="00A348B3" w:rsidRPr="00A348B3" w:rsidRDefault="00A348B3" w:rsidP="00505019">
            <w:pPr>
              <w:pStyle w:val="NoSpacing"/>
              <w:spacing w:before="120" w:after="120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>W</w:t>
            </w:r>
          </w:p>
        </w:tc>
        <w:tc>
          <w:tcPr>
            <w:tcW w:w="4846" w:type="dxa"/>
          </w:tcPr>
          <w:p w14:paraId="511A51FD" w14:textId="77777777" w:rsidR="00A348B3" w:rsidRPr="00A348B3" w:rsidRDefault="00A348B3" w:rsidP="00505019">
            <w:pPr>
              <w:pStyle w:val="NoSpacing"/>
              <w:spacing w:before="120" w:after="120"/>
              <w:jc w:val="both"/>
              <w:rPr>
                <w:color w:val="FF0000"/>
                <w:szCs w:val="24"/>
              </w:rPr>
            </w:pPr>
            <w:r w:rsidRPr="00A348B3">
              <w:rPr>
                <w:color w:val="FF0000"/>
                <w:szCs w:val="24"/>
              </w:rPr>
              <w:t xml:space="preserve">Informacja o zadziałaniu bezpiecznika wskazanego odbioru </w:t>
            </w:r>
          </w:p>
        </w:tc>
      </w:tr>
      <w:bookmarkEnd w:id="4"/>
    </w:tbl>
    <w:p w14:paraId="3A03DA4C" w14:textId="38A9B48F" w:rsidR="00A348B3" w:rsidRPr="009C1830" w:rsidRDefault="00A348B3" w:rsidP="00E8003F">
      <w:pPr>
        <w:autoSpaceDE/>
        <w:autoSpaceDN/>
        <w:adjustRightInd/>
        <w:spacing w:after="200"/>
      </w:pPr>
    </w:p>
    <w:sectPr w:rsidR="00A348B3" w:rsidRPr="009C1830" w:rsidSect="004D603F">
      <w:headerReference w:type="default" r:id="rId93"/>
      <w:footerReference w:type="default" r:id="rId94"/>
      <w:footerReference w:type="first" r:id="rId95"/>
      <w:pgSz w:w="11904" w:h="16838"/>
      <w:pgMar w:top="1742" w:right="1407" w:bottom="1894" w:left="1416" w:header="811" w:footer="941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C2D85" w14:textId="77777777" w:rsidR="00ED2B4D" w:rsidRDefault="00ED2B4D" w:rsidP="00E107A3">
      <w:r>
        <w:separator/>
      </w:r>
    </w:p>
  </w:endnote>
  <w:endnote w:type="continuationSeparator" w:id="0">
    <w:p w14:paraId="3BD06CB4" w14:textId="77777777" w:rsidR="00ED2B4D" w:rsidRDefault="00ED2B4D" w:rsidP="00E107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BBvoice">
    <w:panose1 w:val="020D0603020503020204"/>
    <w:charset w:val="EE"/>
    <w:family w:val="swiss"/>
    <w:pitch w:val="variable"/>
    <w:sig w:usb0="A10006FF" w:usb1="100060FB" w:usb2="00000028" w:usb3="00000000" w:csb0="0000001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ABB Logo">
    <w:panose1 w:val="000004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C9AE1E" w14:textId="2A3F4B49" w:rsidR="008C3C50" w:rsidRPr="00465DBE" w:rsidRDefault="0089176F" w:rsidP="00551539">
    <w:pPr>
      <w:pStyle w:val="Footer"/>
      <w:jc w:val="right"/>
      <w:rPr>
        <w:rFonts w:ascii="ABB Logo" w:hAnsi="ABB Logo"/>
        <w:color w:val="FF0000"/>
        <w:sz w:val="72"/>
        <w:lang w:val="en-GB"/>
      </w:rPr>
    </w:pPr>
    <w:proofErr w:type="spellStart"/>
    <w:r w:rsidRPr="00D02FEC">
      <w:rPr>
        <w:sz w:val="16"/>
        <w:szCs w:val="16"/>
        <w:lang w:val="en-GB"/>
      </w:rPr>
      <w:t>Do</w:t>
    </w:r>
    <w:r>
      <w:rPr>
        <w:sz w:val="16"/>
        <w:szCs w:val="16"/>
        <w:lang w:val="en-GB"/>
      </w:rPr>
      <w:t>k</w:t>
    </w:r>
    <w:r w:rsidRPr="00D02FEC">
      <w:rPr>
        <w:sz w:val="16"/>
        <w:szCs w:val="16"/>
        <w:lang w:val="en-GB"/>
      </w:rPr>
      <w:t>ument</w:t>
    </w:r>
    <w:proofErr w:type="spellEnd"/>
    <w:r w:rsidRPr="00D02FEC">
      <w:rPr>
        <w:sz w:val="16"/>
        <w:szCs w:val="16"/>
        <w:lang w:val="en-GB"/>
      </w:rPr>
      <w:t xml:space="preserve"> </w:t>
    </w:r>
    <w:r>
      <w:rPr>
        <w:sz w:val="16"/>
        <w:szCs w:val="16"/>
        <w:lang w:val="en-GB"/>
      </w:rPr>
      <w:t>nr</w:t>
    </w:r>
    <w:r w:rsidRPr="00D02FEC">
      <w:rPr>
        <w:sz w:val="16"/>
        <w:szCs w:val="16"/>
        <w:lang w:val="en-GB"/>
      </w:rPr>
      <w:t xml:space="preserve">: </w:t>
    </w:r>
    <w:r w:rsidR="009C1830">
      <w:rPr>
        <w:sz w:val="16"/>
        <w:szCs w:val="16"/>
        <w:lang w:val="en-GB"/>
      </w:rPr>
      <w:t>XX-XXXXXX</w:t>
    </w:r>
    <w:r w:rsidR="00551539" w:rsidRPr="00465DBE">
      <w:rPr>
        <w:sz w:val="16"/>
        <w:szCs w:val="16"/>
        <w:lang w:val="en-GB"/>
      </w:rPr>
      <w:tab/>
    </w:r>
    <w:r w:rsidR="00551539" w:rsidRPr="00465DBE">
      <w:rPr>
        <w:b/>
        <w:lang w:val="en-GB"/>
      </w:rPr>
      <w:tab/>
    </w:r>
    <w:r w:rsidR="009C1830">
      <w:rPr>
        <w:noProof/>
      </w:rPr>
      <w:drawing>
        <wp:inline distT="0" distB="0" distL="0" distR="0" wp14:anchorId="53926944" wp14:editId="53F3D16C">
          <wp:extent cx="1400175" cy="333375"/>
          <wp:effectExtent l="0" t="0" r="9525" b="9525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00175" cy="3333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D8AF3" w14:textId="7207A1E8" w:rsidR="008C3C50" w:rsidRPr="004D603F" w:rsidRDefault="004D603F" w:rsidP="004D603F">
    <w:pPr>
      <w:pStyle w:val="Footer"/>
    </w:pPr>
    <w:r>
      <w:tab/>
    </w:r>
    <w:r>
      <w:tab/>
    </w:r>
    <w:r w:rsidR="009C1830">
      <w:rPr>
        <w:noProof/>
      </w:rPr>
      <w:drawing>
        <wp:inline distT="0" distB="0" distL="0" distR="0" wp14:anchorId="484693F6" wp14:editId="5B9B61F8">
          <wp:extent cx="1419225" cy="337911"/>
          <wp:effectExtent l="0" t="0" r="0" b="508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33971" cy="34142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1B755C" w14:textId="77777777" w:rsidR="00ED2B4D" w:rsidRDefault="00ED2B4D" w:rsidP="00E107A3">
      <w:r>
        <w:separator/>
      </w:r>
    </w:p>
  </w:footnote>
  <w:footnote w:type="continuationSeparator" w:id="0">
    <w:p w14:paraId="374A5FFA" w14:textId="77777777" w:rsidR="00ED2B4D" w:rsidRDefault="00ED2B4D" w:rsidP="00E107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45C67" w14:textId="14E05CFA" w:rsidR="008C3C50" w:rsidRDefault="008C3C50" w:rsidP="00E107A3">
    <w:pPr>
      <w:pStyle w:val="Footer"/>
      <w:jc w:val="right"/>
    </w:pPr>
    <w:r w:rsidRPr="00BD0C8F">
      <w:t xml:space="preserve"> </w:t>
    </w:r>
    <w:sdt>
      <w:sdtPr>
        <w:id w:val="-2068249267"/>
        <w:docPartObj>
          <w:docPartGallery w:val="Page Numbers (Bottom of Page)"/>
          <w:docPartUnique/>
        </w:docPartObj>
      </w:sdtPr>
      <w:sdtContent>
        <w:r w:rsidR="0089176F">
          <w:t>Strona</w:t>
        </w:r>
        <w:r>
          <w:t xml:space="preserve"> | </w:t>
        </w:r>
        <w:r w:rsidRPr="002941F4">
          <w:fldChar w:fldCharType="begin"/>
        </w:r>
        <w:r w:rsidRPr="002941F4">
          <w:instrText>PAGE   \* MERGEFORMAT</w:instrText>
        </w:r>
        <w:r w:rsidRPr="002941F4">
          <w:fldChar w:fldCharType="separate"/>
        </w:r>
        <w:r w:rsidR="00EF0363">
          <w:rPr>
            <w:noProof/>
          </w:rPr>
          <w:t>6</w:t>
        </w:r>
        <w:r w:rsidRPr="002941F4">
          <w:fldChar w:fldCharType="end"/>
        </w:r>
        <w:r>
          <w:t xml:space="preserve"> </w:t>
        </w:r>
      </w:sdtContent>
    </w:sdt>
  </w:p>
  <w:p w14:paraId="4B3D5BF0" w14:textId="647864CA" w:rsidR="008C3C50" w:rsidRDefault="008C3C50" w:rsidP="00E107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5C4"/>
    <w:multiLevelType w:val="hybridMultilevel"/>
    <w:tmpl w:val="EBCED4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35152"/>
    <w:multiLevelType w:val="hybridMultilevel"/>
    <w:tmpl w:val="09566B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995022"/>
    <w:multiLevelType w:val="hybridMultilevel"/>
    <w:tmpl w:val="E5CC4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2650DB"/>
    <w:multiLevelType w:val="hybridMultilevel"/>
    <w:tmpl w:val="32DCAE4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E0B7B"/>
    <w:multiLevelType w:val="hybridMultilevel"/>
    <w:tmpl w:val="4CF825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E17BA4"/>
    <w:multiLevelType w:val="hybridMultilevel"/>
    <w:tmpl w:val="32DCAE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E014D0"/>
    <w:multiLevelType w:val="hybridMultilevel"/>
    <w:tmpl w:val="64602CB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091EBB"/>
    <w:multiLevelType w:val="hybridMultilevel"/>
    <w:tmpl w:val="95C2A93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947753"/>
    <w:multiLevelType w:val="hybridMultilevel"/>
    <w:tmpl w:val="EDF42A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C1788"/>
    <w:multiLevelType w:val="hybridMultilevel"/>
    <w:tmpl w:val="08CE1B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4A7BB2"/>
    <w:multiLevelType w:val="multilevel"/>
    <w:tmpl w:val="690ED9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50E703EC"/>
    <w:multiLevelType w:val="hybridMultilevel"/>
    <w:tmpl w:val="389C24B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14C119B"/>
    <w:multiLevelType w:val="hybridMultilevel"/>
    <w:tmpl w:val="19484B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A90AEB"/>
    <w:multiLevelType w:val="hybridMultilevel"/>
    <w:tmpl w:val="84F2D75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560979"/>
    <w:multiLevelType w:val="hybridMultilevel"/>
    <w:tmpl w:val="1E38C1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C42F79"/>
    <w:multiLevelType w:val="hybridMultilevel"/>
    <w:tmpl w:val="32DCAE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545282"/>
    <w:multiLevelType w:val="hybridMultilevel"/>
    <w:tmpl w:val="00CA9A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A02C8C"/>
    <w:multiLevelType w:val="hybridMultilevel"/>
    <w:tmpl w:val="797AC9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668557">
    <w:abstractNumId w:val="10"/>
  </w:num>
  <w:num w:numId="2" w16cid:durableId="369188789">
    <w:abstractNumId w:val="4"/>
  </w:num>
  <w:num w:numId="3" w16cid:durableId="983662349">
    <w:abstractNumId w:val="12"/>
  </w:num>
  <w:num w:numId="4" w16cid:durableId="1883056707">
    <w:abstractNumId w:val="14"/>
  </w:num>
  <w:num w:numId="5" w16cid:durableId="2128691569">
    <w:abstractNumId w:val="16"/>
  </w:num>
  <w:num w:numId="6" w16cid:durableId="861169759">
    <w:abstractNumId w:val="2"/>
  </w:num>
  <w:num w:numId="7" w16cid:durableId="1967005522">
    <w:abstractNumId w:val="8"/>
  </w:num>
  <w:num w:numId="8" w16cid:durableId="785933177">
    <w:abstractNumId w:val="17"/>
  </w:num>
  <w:num w:numId="9" w16cid:durableId="1606114183">
    <w:abstractNumId w:val="1"/>
  </w:num>
  <w:num w:numId="10" w16cid:durableId="1739788111">
    <w:abstractNumId w:val="0"/>
  </w:num>
  <w:num w:numId="11" w16cid:durableId="846135601">
    <w:abstractNumId w:val="7"/>
  </w:num>
  <w:num w:numId="12" w16cid:durableId="1939210658">
    <w:abstractNumId w:val="9"/>
  </w:num>
  <w:num w:numId="13" w16cid:durableId="904880598">
    <w:abstractNumId w:val="13"/>
  </w:num>
  <w:num w:numId="14" w16cid:durableId="1609921234">
    <w:abstractNumId w:val="6"/>
  </w:num>
  <w:num w:numId="15" w16cid:durableId="208492122">
    <w:abstractNumId w:val="3"/>
  </w:num>
  <w:num w:numId="16" w16cid:durableId="334575301">
    <w:abstractNumId w:val="11"/>
  </w:num>
  <w:num w:numId="17" w16cid:durableId="10836708">
    <w:abstractNumId w:val="15"/>
  </w:num>
  <w:num w:numId="18" w16cid:durableId="537397157">
    <w:abstractNumId w:val="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Wojciech">
    <w15:presenceInfo w15:providerId="None" w15:userId="Wojciech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773"/>
    <w:rsid w:val="000019C7"/>
    <w:rsid w:val="000047B7"/>
    <w:rsid w:val="00015C00"/>
    <w:rsid w:val="00016659"/>
    <w:rsid w:val="0003287C"/>
    <w:rsid w:val="00034A35"/>
    <w:rsid w:val="00034AF7"/>
    <w:rsid w:val="00034E98"/>
    <w:rsid w:val="00042D9A"/>
    <w:rsid w:val="00044BE8"/>
    <w:rsid w:val="00046EA7"/>
    <w:rsid w:val="000474C8"/>
    <w:rsid w:val="00054047"/>
    <w:rsid w:val="00054C9F"/>
    <w:rsid w:val="0005596C"/>
    <w:rsid w:val="0006218A"/>
    <w:rsid w:val="000643EE"/>
    <w:rsid w:val="0006582F"/>
    <w:rsid w:val="00074747"/>
    <w:rsid w:val="00076FD6"/>
    <w:rsid w:val="00082568"/>
    <w:rsid w:val="00082668"/>
    <w:rsid w:val="00087EB9"/>
    <w:rsid w:val="00090D4A"/>
    <w:rsid w:val="0009339E"/>
    <w:rsid w:val="000938B3"/>
    <w:rsid w:val="000942F1"/>
    <w:rsid w:val="000947DA"/>
    <w:rsid w:val="000A14EA"/>
    <w:rsid w:val="000A2D1C"/>
    <w:rsid w:val="000A61FD"/>
    <w:rsid w:val="000B2A6E"/>
    <w:rsid w:val="000B65A3"/>
    <w:rsid w:val="000C0D94"/>
    <w:rsid w:val="000C11BF"/>
    <w:rsid w:val="000C2E75"/>
    <w:rsid w:val="000C48FC"/>
    <w:rsid w:val="000C6B70"/>
    <w:rsid w:val="000D0EA8"/>
    <w:rsid w:val="000D24FE"/>
    <w:rsid w:val="000D31C7"/>
    <w:rsid w:val="000D4777"/>
    <w:rsid w:val="000D5372"/>
    <w:rsid w:val="000D6EBA"/>
    <w:rsid w:val="000E61D3"/>
    <w:rsid w:val="000E7476"/>
    <w:rsid w:val="000E7593"/>
    <w:rsid w:val="000F2B09"/>
    <w:rsid w:val="000F3AE4"/>
    <w:rsid w:val="000F6527"/>
    <w:rsid w:val="00100375"/>
    <w:rsid w:val="001017D2"/>
    <w:rsid w:val="00103773"/>
    <w:rsid w:val="001109DD"/>
    <w:rsid w:val="00111EF4"/>
    <w:rsid w:val="001148F1"/>
    <w:rsid w:val="00114F68"/>
    <w:rsid w:val="001152A6"/>
    <w:rsid w:val="00127005"/>
    <w:rsid w:val="00127937"/>
    <w:rsid w:val="00132776"/>
    <w:rsid w:val="00135348"/>
    <w:rsid w:val="00136288"/>
    <w:rsid w:val="00136386"/>
    <w:rsid w:val="00142AC3"/>
    <w:rsid w:val="00145330"/>
    <w:rsid w:val="00146FED"/>
    <w:rsid w:val="00161892"/>
    <w:rsid w:val="001623A2"/>
    <w:rsid w:val="00163221"/>
    <w:rsid w:val="001701D2"/>
    <w:rsid w:val="001708F9"/>
    <w:rsid w:val="00172C4F"/>
    <w:rsid w:val="00184D1D"/>
    <w:rsid w:val="00185306"/>
    <w:rsid w:val="001A2C4A"/>
    <w:rsid w:val="001B679B"/>
    <w:rsid w:val="001C0DFE"/>
    <w:rsid w:val="001C11D8"/>
    <w:rsid w:val="001C15D6"/>
    <w:rsid w:val="001C4602"/>
    <w:rsid w:val="001D0DD4"/>
    <w:rsid w:val="001D57D5"/>
    <w:rsid w:val="001D6AF1"/>
    <w:rsid w:val="001F0590"/>
    <w:rsid w:val="001F31C7"/>
    <w:rsid w:val="001F4254"/>
    <w:rsid w:val="001F42C7"/>
    <w:rsid w:val="00213ACD"/>
    <w:rsid w:val="00213EBD"/>
    <w:rsid w:val="00216C48"/>
    <w:rsid w:val="00223E26"/>
    <w:rsid w:val="002250A9"/>
    <w:rsid w:val="00226197"/>
    <w:rsid w:val="00232879"/>
    <w:rsid w:val="00232F21"/>
    <w:rsid w:val="00240A6F"/>
    <w:rsid w:val="00241D66"/>
    <w:rsid w:val="00241F99"/>
    <w:rsid w:val="00243B0E"/>
    <w:rsid w:val="00252795"/>
    <w:rsid w:val="00252CE2"/>
    <w:rsid w:val="00253C99"/>
    <w:rsid w:val="00254D47"/>
    <w:rsid w:val="00255777"/>
    <w:rsid w:val="00256425"/>
    <w:rsid w:val="002630F6"/>
    <w:rsid w:val="00266433"/>
    <w:rsid w:val="00272241"/>
    <w:rsid w:val="00274C8C"/>
    <w:rsid w:val="002803ED"/>
    <w:rsid w:val="002826E6"/>
    <w:rsid w:val="00286763"/>
    <w:rsid w:val="00291B0E"/>
    <w:rsid w:val="002941F4"/>
    <w:rsid w:val="002A37D7"/>
    <w:rsid w:val="002A397B"/>
    <w:rsid w:val="002B0EAE"/>
    <w:rsid w:val="002B5598"/>
    <w:rsid w:val="002C4C89"/>
    <w:rsid w:val="002F5250"/>
    <w:rsid w:val="002F74B2"/>
    <w:rsid w:val="003107FC"/>
    <w:rsid w:val="00313479"/>
    <w:rsid w:val="0032126A"/>
    <w:rsid w:val="00322DC9"/>
    <w:rsid w:val="00336AB9"/>
    <w:rsid w:val="00337B73"/>
    <w:rsid w:val="00337DFA"/>
    <w:rsid w:val="00342E37"/>
    <w:rsid w:val="00346F84"/>
    <w:rsid w:val="00350761"/>
    <w:rsid w:val="00354BA4"/>
    <w:rsid w:val="00360991"/>
    <w:rsid w:val="00372B7D"/>
    <w:rsid w:val="00376D7A"/>
    <w:rsid w:val="00387043"/>
    <w:rsid w:val="00387906"/>
    <w:rsid w:val="00391BD8"/>
    <w:rsid w:val="003A1B08"/>
    <w:rsid w:val="003A316C"/>
    <w:rsid w:val="003A4E97"/>
    <w:rsid w:val="003A6E30"/>
    <w:rsid w:val="003B2BB1"/>
    <w:rsid w:val="003B3F28"/>
    <w:rsid w:val="003B4FBF"/>
    <w:rsid w:val="003B6A9B"/>
    <w:rsid w:val="003B7A2B"/>
    <w:rsid w:val="003B7BB8"/>
    <w:rsid w:val="003B7FA6"/>
    <w:rsid w:val="003C1038"/>
    <w:rsid w:val="003C759B"/>
    <w:rsid w:val="003D0B4D"/>
    <w:rsid w:val="003D0F2C"/>
    <w:rsid w:val="003D1622"/>
    <w:rsid w:val="003D4C14"/>
    <w:rsid w:val="003D5236"/>
    <w:rsid w:val="003E7F62"/>
    <w:rsid w:val="003F558E"/>
    <w:rsid w:val="003F6981"/>
    <w:rsid w:val="004141F8"/>
    <w:rsid w:val="00416F3F"/>
    <w:rsid w:val="00427D23"/>
    <w:rsid w:val="00430BC0"/>
    <w:rsid w:val="00431F34"/>
    <w:rsid w:val="004339DF"/>
    <w:rsid w:val="00433F50"/>
    <w:rsid w:val="00436B32"/>
    <w:rsid w:val="004445A6"/>
    <w:rsid w:val="00444770"/>
    <w:rsid w:val="00456A12"/>
    <w:rsid w:val="00457360"/>
    <w:rsid w:val="00457A19"/>
    <w:rsid w:val="00457E84"/>
    <w:rsid w:val="00465DBE"/>
    <w:rsid w:val="004761CD"/>
    <w:rsid w:val="00476DCD"/>
    <w:rsid w:val="0048454E"/>
    <w:rsid w:val="00493973"/>
    <w:rsid w:val="00494CC8"/>
    <w:rsid w:val="00496EED"/>
    <w:rsid w:val="004A22F4"/>
    <w:rsid w:val="004B597B"/>
    <w:rsid w:val="004D2F42"/>
    <w:rsid w:val="004D603F"/>
    <w:rsid w:val="004D6421"/>
    <w:rsid w:val="004D6C6A"/>
    <w:rsid w:val="004E020C"/>
    <w:rsid w:val="004E2360"/>
    <w:rsid w:val="004E4F0B"/>
    <w:rsid w:val="004E6136"/>
    <w:rsid w:val="004F0CDF"/>
    <w:rsid w:val="004F42C4"/>
    <w:rsid w:val="004F5A24"/>
    <w:rsid w:val="00501638"/>
    <w:rsid w:val="00501C01"/>
    <w:rsid w:val="00510E94"/>
    <w:rsid w:val="00517235"/>
    <w:rsid w:val="005227FC"/>
    <w:rsid w:val="005230EE"/>
    <w:rsid w:val="005248A9"/>
    <w:rsid w:val="00526E5E"/>
    <w:rsid w:val="005332CF"/>
    <w:rsid w:val="005365D4"/>
    <w:rsid w:val="00543EAC"/>
    <w:rsid w:val="00544D6E"/>
    <w:rsid w:val="005456C8"/>
    <w:rsid w:val="00546DD0"/>
    <w:rsid w:val="00551539"/>
    <w:rsid w:val="00560B33"/>
    <w:rsid w:val="00561589"/>
    <w:rsid w:val="005618BB"/>
    <w:rsid w:val="005664D7"/>
    <w:rsid w:val="005723D0"/>
    <w:rsid w:val="0057386A"/>
    <w:rsid w:val="00584014"/>
    <w:rsid w:val="005840D3"/>
    <w:rsid w:val="005B61BA"/>
    <w:rsid w:val="005C7AC0"/>
    <w:rsid w:val="005D1864"/>
    <w:rsid w:val="005D3528"/>
    <w:rsid w:val="005D3D75"/>
    <w:rsid w:val="005E662C"/>
    <w:rsid w:val="005E6EA7"/>
    <w:rsid w:val="005E7563"/>
    <w:rsid w:val="005E7C16"/>
    <w:rsid w:val="005F40E2"/>
    <w:rsid w:val="005F7C34"/>
    <w:rsid w:val="005F7C5D"/>
    <w:rsid w:val="006069CE"/>
    <w:rsid w:val="0061155F"/>
    <w:rsid w:val="00613026"/>
    <w:rsid w:val="00613B92"/>
    <w:rsid w:val="00617FAF"/>
    <w:rsid w:val="00620F93"/>
    <w:rsid w:val="006307D2"/>
    <w:rsid w:val="00631BE8"/>
    <w:rsid w:val="00633305"/>
    <w:rsid w:val="0064059A"/>
    <w:rsid w:val="00645EF6"/>
    <w:rsid w:val="00647F40"/>
    <w:rsid w:val="00650031"/>
    <w:rsid w:val="00657260"/>
    <w:rsid w:val="006625C5"/>
    <w:rsid w:val="0066371F"/>
    <w:rsid w:val="0066555A"/>
    <w:rsid w:val="00667103"/>
    <w:rsid w:val="0066791E"/>
    <w:rsid w:val="00671927"/>
    <w:rsid w:val="00675387"/>
    <w:rsid w:val="0067791E"/>
    <w:rsid w:val="00682F82"/>
    <w:rsid w:val="00686EED"/>
    <w:rsid w:val="006925C1"/>
    <w:rsid w:val="00694FAE"/>
    <w:rsid w:val="00696FF2"/>
    <w:rsid w:val="006A41CD"/>
    <w:rsid w:val="006B08C6"/>
    <w:rsid w:val="006B5071"/>
    <w:rsid w:val="006C305D"/>
    <w:rsid w:val="006C4E82"/>
    <w:rsid w:val="006D2A0A"/>
    <w:rsid w:val="006D454B"/>
    <w:rsid w:val="006E50D9"/>
    <w:rsid w:val="006E6230"/>
    <w:rsid w:val="006F0499"/>
    <w:rsid w:val="006F1EC7"/>
    <w:rsid w:val="00701793"/>
    <w:rsid w:val="0070259A"/>
    <w:rsid w:val="007111FB"/>
    <w:rsid w:val="00720465"/>
    <w:rsid w:val="0072253A"/>
    <w:rsid w:val="00726FE4"/>
    <w:rsid w:val="00731EE5"/>
    <w:rsid w:val="00737C95"/>
    <w:rsid w:val="00742616"/>
    <w:rsid w:val="00747182"/>
    <w:rsid w:val="0075018C"/>
    <w:rsid w:val="00754A34"/>
    <w:rsid w:val="00761DA0"/>
    <w:rsid w:val="0076573A"/>
    <w:rsid w:val="0076578A"/>
    <w:rsid w:val="00766ACC"/>
    <w:rsid w:val="0077274B"/>
    <w:rsid w:val="00775670"/>
    <w:rsid w:val="0078013B"/>
    <w:rsid w:val="007866B1"/>
    <w:rsid w:val="00791F92"/>
    <w:rsid w:val="00796F48"/>
    <w:rsid w:val="0079722B"/>
    <w:rsid w:val="00797514"/>
    <w:rsid w:val="007A34A0"/>
    <w:rsid w:val="007B0E2E"/>
    <w:rsid w:val="007B1E12"/>
    <w:rsid w:val="007B4B50"/>
    <w:rsid w:val="007B5EEC"/>
    <w:rsid w:val="007D0FFE"/>
    <w:rsid w:val="007E4AF3"/>
    <w:rsid w:val="007E6E7B"/>
    <w:rsid w:val="007F127A"/>
    <w:rsid w:val="00802A5B"/>
    <w:rsid w:val="00805B8D"/>
    <w:rsid w:val="00814697"/>
    <w:rsid w:val="008203AF"/>
    <w:rsid w:val="00820573"/>
    <w:rsid w:val="00822317"/>
    <w:rsid w:val="008355E7"/>
    <w:rsid w:val="00836BDC"/>
    <w:rsid w:val="008414DB"/>
    <w:rsid w:val="00841B33"/>
    <w:rsid w:val="00844FA1"/>
    <w:rsid w:val="008460B2"/>
    <w:rsid w:val="008463DE"/>
    <w:rsid w:val="0085112A"/>
    <w:rsid w:val="00854A98"/>
    <w:rsid w:val="00855EBA"/>
    <w:rsid w:val="00864EF6"/>
    <w:rsid w:val="0086617E"/>
    <w:rsid w:val="0087016B"/>
    <w:rsid w:val="00871B86"/>
    <w:rsid w:val="00885722"/>
    <w:rsid w:val="0089176F"/>
    <w:rsid w:val="008A1F17"/>
    <w:rsid w:val="008B1F52"/>
    <w:rsid w:val="008B784C"/>
    <w:rsid w:val="008B7F66"/>
    <w:rsid w:val="008C1202"/>
    <w:rsid w:val="008C20A5"/>
    <w:rsid w:val="008C2169"/>
    <w:rsid w:val="008C3C50"/>
    <w:rsid w:val="008C44AD"/>
    <w:rsid w:val="008C6D74"/>
    <w:rsid w:val="008D491C"/>
    <w:rsid w:val="008D6554"/>
    <w:rsid w:val="008D722D"/>
    <w:rsid w:val="008E27EC"/>
    <w:rsid w:val="008E5530"/>
    <w:rsid w:val="008E69D7"/>
    <w:rsid w:val="008F355E"/>
    <w:rsid w:val="008F62A6"/>
    <w:rsid w:val="008F6745"/>
    <w:rsid w:val="00902186"/>
    <w:rsid w:val="00903AAF"/>
    <w:rsid w:val="00910E1D"/>
    <w:rsid w:val="0091247C"/>
    <w:rsid w:val="0091261B"/>
    <w:rsid w:val="00913D42"/>
    <w:rsid w:val="009162E4"/>
    <w:rsid w:val="00923075"/>
    <w:rsid w:val="00925600"/>
    <w:rsid w:val="00927A89"/>
    <w:rsid w:val="0093754D"/>
    <w:rsid w:val="0094083D"/>
    <w:rsid w:val="00940A4F"/>
    <w:rsid w:val="00942CAC"/>
    <w:rsid w:val="009446E1"/>
    <w:rsid w:val="009500BF"/>
    <w:rsid w:val="009540B7"/>
    <w:rsid w:val="00954A3E"/>
    <w:rsid w:val="00966418"/>
    <w:rsid w:val="00973E6D"/>
    <w:rsid w:val="00976C31"/>
    <w:rsid w:val="00980C0F"/>
    <w:rsid w:val="00981F1F"/>
    <w:rsid w:val="00982C99"/>
    <w:rsid w:val="009844C2"/>
    <w:rsid w:val="00987B60"/>
    <w:rsid w:val="009914D7"/>
    <w:rsid w:val="009943B8"/>
    <w:rsid w:val="00995FED"/>
    <w:rsid w:val="00996E51"/>
    <w:rsid w:val="009A68F8"/>
    <w:rsid w:val="009B0B88"/>
    <w:rsid w:val="009B3A03"/>
    <w:rsid w:val="009B4252"/>
    <w:rsid w:val="009C1830"/>
    <w:rsid w:val="009C43BE"/>
    <w:rsid w:val="009C5B9B"/>
    <w:rsid w:val="009C5F90"/>
    <w:rsid w:val="009C60A1"/>
    <w:rsid w:val="009D03D9"/>
    <w:rsid w:val="009D3696"/>
    <w:rsid w:val="009D7E2D"/>
    <w:rsid w:val="009E1760"/>
    <w:rsid w:val="009E2EAE"/>
    <w:rsid w:val="009E4E5E"/>
    <w:rsid w:val="009E5175"/>
    <w:rsid w:val="009F11CB"/>
    <w:rsid w:val="009F2658"/>
    <w:rsid w:val="009F2EB7"/>
    <w:rsid w:val="00A04ED7"/>
    <w:rsid w:val="00A11860"/>
    <w:rsid w:val="00A130EF"/>
    <w:rsid w:val="00A15F13"/>
    <w:rsid w:val="00A34424"/>
    <w:rsid w:val="00A348B3"/>
    <w:rsid w:val="00A35DDA"/>
    <w:rsid w:val="00A37422"/>
    <w:rsid w:val="00A44672"/>
    <w:rsid w:val="00A4571D"/>
    <w:rsid w:val="00A53B0F"/>
    <w:rsid w:val="00A55DC7"/>
    <w:rsid w:val="00A6021A"/>
    <w:rsid w:val="00A602B9"/>
    <w:rsid w:val="00A61D6D"/>
    <w:rsid w:val="00A626C5"/>
    <w:rsid w:val="00A660D4"/>
    <w:rsid w:val="00A70DD4"/>
    <w:rsid w:val="00A720ED"/>
    <w:rsid w:val="00A72A07"/>
    <w:rsid w:val="00A73F75"/>
    <w:rsid w:val="00A76630"/>
    <w:rsid w:val="00A84F46"/>
    <w:rsid w:val="00A87381"/>
    <w:rsid w:val="00A957AD"/>
    <w:rsid w:val="00A95E24"/>
    <w:rsid w:val="00A97E7B"/>
    <w:rsid w:val="00AA2734"/>
    <w:rsid w:val="00AB41A4"/>
    <w:rsid w:val="00AB4251"/>
    <w:rsid w:val="00AB4DF2"/>
    <w:rsid w:val="00AC0C05"/>
    <w:rsid w:val="00AC122B"/>
    <w:rsid w:val="00AC592D"/>
    <w:rsid w:val="00AC5A7C"/>
    <w:rsid w:val="00AC6583"/>
    <w:rsid w:val="00AD0B6C"/>
    <w:rsid w:val="00AD2252"/>
    <w:rsid w:val="00AD313C"/>
    <w:rsid w:val="00AE4FC8"/>
    <w:rsid w:val="00AF1BC7"/>
    <w:rsid w:val="00AF3489"/>
    <w:rsid w:val="00AF38F1"/>
    <w:rsid w:val="00AF6F52"/>
    <w:rsid w:val="00B0035A"/>
    <w:rsid w:val="00B01861"/>
    <w:rsid w:val="00B043DF"/>
    <w:rsid w:val="00B0594B"/>
    <w:rsid w:val="00B13A13"/>
    <w:rsid w:val="00B15659"/>
    <w:rsid w:val="00B213B5"/>
    <w:rsid w:val="00B2294E"/>
    <w:rsid w:val="00B253F7"/>
    <w:rsid w:val="00B27D31"/>
    <w:rsid w:val="00B30140"/>
    <w:rsid w:val="00B3273D"/>
    <w:rsid w:val="00B34FAE"/>
    <w:rsid w:val="00B371EA"/>
    <w:rsid w:val="00B40AA4"/>
    <w:rsid w:val="00B43356"/>
    <w:rsid w:val="00B46FD9"/>
    <w:rsid w:val="00B505D5"/>
    <w:rsid w:val="00B6313C"/>
    <w:rsid w:val="00B634F5"/>
    <w:rsid w:val="00B65584"/>
    <w:rsid w:val="00B710CB"/>
    <w:rsid w:val="00B71C9A"/>
    <w:rsid w:val="00B76446"/>
    <w:rsid w:val="00B8186F"/>
    <w:rsid w:val="00B87937"/>
    <w:rsid w:val="00B90D5F"/>
    <w:rsid w:val="00B9227B"/>
    <w:rsid w:val="00B93384"/>
    <w:rsid w:val="00B957CF"/>
    <w:rsid w:val="00BA0D01"/>
    <w:rsid w:val="00BB0C36"/>
    <w:rsid w:val="00BB15CD"/>
    <w:rsid w:val="00BB4230"/>
    <w:rsid w:val="00BC68F3"/>
    <w:rsid w:val="00BD08EA"/>
    <w:rsid w:val="00BD0C8F"/>
    <w:rsid w:val="00BD4A3B"/>
    <w:rsid w:val="00BD71C5"/>
    <w:rsid w:val="00BE33EB"/>
    <w:rsid w:val="00BE4680"/>
    <w:rsid w:val="00BE4C2B"/>
    <w:rsid w:val="00BF0479"/>
    <w:rsid w:val="00C021BD"/>
    <w:rsid w:val="00C058D0"/>
    <w:rsid w:val="00C0705F"/>
    <w:rsid w:val="00C07F5F"/>
    <w:rsid w:val="00C13F20"/>
    <w:rsid w:val="00C14209"/>
    <w:rsid w:val="00C15FD3"/>
    <w:rsid w:val="00C2177B"/>
    <w:rsid w:val="00C25E86"/>
    <w:rsid w:val="00C27CCE"/>
    <w:rsid w:val="00C35FFF"/>
    <w:rsid w:val="00C36AD4"/>
    <w:rsid w:val="00C37A9F"/>
    <w:rsid w:val="00C537BE"/>
    <w:rsid w:val="00C547C6"/>
    <w:rsid w:val="00C56439"/>
    <w:rsid w:val="00C60A11"/>
    <w:rsid w:val="00C63162"/>
    <w:rsid w:val="00C63E47"/>
    <w:rsid w:val="00C66E6D"/>
    <w:rsid w:val="00C728BC"/>
    <w:rsid w:val="00C85809"/>
    <w:rsid w:val="00C968E3"/>
    <w:rsid w:val="00C96BE4"/>
    <w:rsid w:val="00C974F7"/>
    <w:rsid w:val="00CA3FB6"/>
    <w:rsid w:val="00CA5C5B"/>
    <w:rsid w:val="00CB15EB"/>
    <w:rsid w:val="00CB3630"/>
    <w:rsid w:val="00CB57ED"/>
    <w:rsid w:val="00CB76C4"/>
    <w:rsid w:val="00CC009B"/>
    <w:rsid w:val="00CC3633"/>
    <w:rsid w:val="00CC577C"/>
    <w:rsid w:val="00CC6D7A"/>
    <w:rsid w:val="00CD097B"/>
    <w:rsid w:val="00CD1810"/>
    <w:rsid w:val="00CD4BB6"/>
    <w:rsid w:val="00CD4BC5"/>
    <w:rsid w:val="00CD7879"/>
    <w:rsid w:val="00CF12DF"/>
    <w:rsid w:val="00CF6872"/>
    <w:rsid w:val="00CF7E53"/>
    <w:rsid w:val="00D032AC"/>
    <w:rsid w:val="00D06893"/>
    <w:rsid w:val="00D10937"/>
    <w:rsid w:val="00D10E7E"/>
    <w:rsid w:val="00D21BD1"/>
    <w:rsid w:val="00D2306B"/>
    <w:rsid w:val="00D25EE6"/>
    <w:rsid w:val="00D34095"/>
    <w:rsid w:val="00D37DC4"/>
    <w:rsid w:val="00D41A33"/>
    <w:rsid w:val="00D42CBF"/>
    <w:rsid w:val="00D459BC"/>
    <w:rsid w:val="00D51B44"/>
    <w:rsid w:val="00D553A1"/>
    <w:rsid w:val="00D6631E"/>
    <w:rsid w:val="00D727A8"/>
    <w:rsid w:val="00D73074"/>
    <w:rsid w:val="00D738DE"/>
    <w:rsid w:val="00D759CF"/>
    <w:rsid w:val="00D76A8A"/>
    <w:rsid w:val="00D80795"/>
    <w:rsid w:val="00D8264D"/>
    <w:rsid w:val="00D830E7"/>
    <w:rsid w:val="00D869AD"/>
    <w:rsid w:val="00D93A69"/>
    <w:rsid w:val="00D9570A"/>
    <w:rsid w:val="00D96349"/>
    <w:rsid w:val="00D9751B"/>
    <w:rsid w:val="00DB51AF"/>
    <w:rsid w:val="00DB7BBE"/>
    <w:rsid w:val="00DC22DC"/>
    <w:rsid w:val="00DC7775"/>
    <w:rsid w:val="00DD3EC9"/>
    <w:rsid w:val="00DE0BA5"/>
    <w:rsid w:val="00E0144D"/>
    <w:rsid w:val="00E032A7"/>
    <w:rsid w:val="00E0521E"/>
    <w:rsid w:val="00E107A3"/>
    <w:rsid w:val="00E17A01"/>
    <w:rsid w:val="00E2548A"/>
    <w:rsid w:val="00E26F66"/>
    <w:rsid w:val="00E322E5"/>
    <w:rsid w:val="00E3407E"/>
    <w:rsid w:val="00E34F3D"/>
    <w:rsid w:val="00E351A7"/>
    <w:rsid w:val="00E36173"/>
    <w:rsid w:val="00E45EFE"/>
    <w:rsid w:val="00E45FB3"/>
    <w:rsid w:val="00E47613"/>
    <w:rsid w:val="00E610AA"/>
    <w:rsid w:val="00E61FAA"/>
    <w:rsid w:val="00E64BEB"/>
    <w:rsid w:val="00E71867"/>
    <w:rsid w:val="00E8003F"/>
    <w:rsid w:val="00E82D54"/>
    <w:rsid w:val="00E872A8"/>
    <w:rsid w:val="00E90ECF"/>
    <w:rsid w:val="00E92800"/>
    <w:rsid w:val="00E92CCC"/>
    <w:rsid w:val="00E97007"/>
    <w:rsid w:val="00EA3040"/>
    <w:rsid w:val="00EA60F3"/>
    <w:rsid w:val="00EB3EC2"/>
    <w:rsid w:val="00EC25BA"/>
    <w:rsid w:val="00EC649A"/>
    <w:rsid w:val="00ED02D8"/>
    <w:rsid w:val="00ED0772"/>
    <w:rsid w:val="00ED13EB"/>
    <w:rsid w:val="00ED2B4D"/>
    <w:rsid w:val="00ED36BA"/>
    <w:rsid w:val="00EE1B6E"/>
    <w:rsid w:val="00EE676F"/>
    <w:rsid w:val="00EF0363"/>
    <w:rsid w:val="00EF2567"/>
    <w:rsid w:val="00EF421C"/>
    <w:rsid w:val="00EF4BB6"/>
    <w:rsid w:val="00F014CC"/>
    <w:rsid w:val="00F02DAA"/>
    <w:rsid w:val="00F04F3F"/>
    <w:rsid w:val="00F068E3"/>
    <w:rsid w:val="00F0765B"/>
    <w:rsid w:val="00F10353"/>
    <w:rsid w:val="00F137EE"/>
    <w:rsid w:val="00F1428B"/>
    <w:rsid w:val="00F152A9"/>
    <w:rsid w:val="00F154B0"/>
    <w:rsid w:val="00F22319"/>
    <w:rsid w:val="00F3125B"/>
    <w:rsid w:val="00F32D1D"/>
    <w:rsid w:val="00F3579E"/>
    <w:rsid w:val="00F35A26"/>
    <w:rsid w:val="00F41004"/>
    <w:rsid w:val="00F425CC"/>
    <w:rsid w:val="00F42DF2"/>
    <w:rsid w:val="00F45D20"/>
    <w:rsid w:val="00F53B5F"/>
    <w:rsid w:val="00F55566"/>
    <w:rsid w:val="00F66532"/>
    <w:rsid w:val="00F82CF7"/>
    <w:rsid w:val="00FA0136"/>
    <w:rsid w:val="00FA42FE"/>
    <w:rsid w:val="00FA45AF"/>
    <w:rsid w:val="00FA580E"/>
    <w:rsid w:val="00FA6CD4"/>
    <w:rsid w:val="00FB45EF"/>
    <w:rsid w:val="00FC73A7"/>
    <w:rsid w:val="00FD347A"/>
    <w:rsid w:val="00FE481F"/>
    <w:rsid w:val="00FE5F71"/>
    <w:rsid w:val="00FF2943"/>
    <w:rsid w:val="00FF43A1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F76BD"/>
  <w15:chartTrackingRefBased/>
  <w15:docId w15:val="{0F12A702-35E6-4524-B0A1-CFC9092A5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7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07A3"/>
    <w:pPr>
      <w:autoSpaceDE w:val="0"/>
      <w:autoSpaceDN w:val="0"/>
      <w:adjustRightInd w:val="0"/>
      <w:spacing w:line="276" w:lineRule="auto"/>
      <w:jc w:val="both"/>
    </w:pPr>
    <w:rPr>
      <w:rFonts w:ascii="ABBvoice" w:hAnsi="ABBvoice" w:cs="ABBvoic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0A4F"/>
    <w:pPr>
      <w:keepNext/>
      <w:keepLines/>
      <w:spacing w:before="240" w:after="480"/>
      <w:outlineLvl w:val="0"/>
    </w:pPr>
    <w:rPr>
      <w:rFonts w:eastAsiaTheme="majorEastAsia" w:cstheme="majorBidi"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0DD4"/>
    <w:pPr>
      <w:keepNext/>
      <w:keepLines/>
      <w:spacing w:before="240" w:after="240"/>
      <w:outlineLvl w:val="1"/>
    </w:pPr>
    <w:rPr>
      <w:rFonts w:eastAsiaTheme="majorEastAsia" w:cstheme="majorBidi"/>
      <w:color w:val="000000" w:themeColor="text1"/>
      <w:sz w:val="36"/>
      <w:szCs w:val="26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254D47"/>
    <w:pPr>
      <w:spacing w:line="360" w:lineRule="auto"/>
      <w:ind w:left="0"/>
      <w:outlineLvl w:val="2"/>
    </w:pPr>
    <w:rPr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700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007"/>
  </w:style>
  <w:style w:type="paragraph" w:styleId="Footer">
    <w:name w:val="footer"/>
    <w:basedOn w:val="Normal"/>
    <w:link w:val="FooterChar"/>
    <w:uiPriority w:val="99"/>
    <w:unhideWhenUsed/>
    <w:rsid w:val="00E9700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007"/>
  </w:style>
  <w:style w:type="paragraph" w:styleId="ListParagraph">
    <w:name w:val="List Paragraph"/>
    <w:basedOn w:val="Normal"/>
    <w:uiPriority w:val="34"/>
    <w:qFormat/>
    <w:rsid w:val="00BD0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40A4F"/>
    <w:rPr>
      <w:rFonts w:ascii="ABBvoice" w:eastAsiaTheme="majorEastAsia" w:hAnsi="ABBvoice" w:cstheme="majorBidi"/>
      <w:color w:val="000000" w:themeColor="text1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0DD4"/>
    <w:rPr>
      <w:rFonts w:ascii="ABBvoice" w:eastAsiaTheme="majorEastAsia" w:hAnsi="ABBvoice" w:cstheme="majorBidi"/>
      <w:color w:val="000000" w:themeColor="text1"/>
      <w:sz w:val="36"/>
      <w:szCs w:val="26"/>
    </w:rPr>
  </w:style>
  <w:style w:type="table" w:styleId="TableGrid">
    <w:name w:val="Table Grid"/>
    <w:aliases w:val="Layout Table"/>
    <w:basedOn w:val="TableNormal"/>
    <w:uiPriority w:val="59"/>
    <w:rsid w:val="007471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aliases w:val="_Fig Caption"/>
    <w:basedOn w:val="Normal"/>
    <w:next w:val="Normal"/>
    <w:uiPriority w:val="7"/>
    <w:unhideWhenUsed/>
    <w:qFormat/>
    <w:rsid w:val="007471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rsid w:val="00254D47"/>
    <w:rPr>
      <w:rFonts w:ascii="ABBvoice" w:hAnsi="ABBvoice" w:cs="ABBvoice"/>
      <w:sz w:val="36"/>
      <w:szCs w:val="36"/>
    </w:rPr>
  </w:style>
  <w:style w:type="paragraph" w:customStyle="1" w:styleId="Default">
    <w:name w:val="Default"/>
    <w:rsid w:val="009F11CB"/>
    <w:pPr>
      <w:autoSpaceDE w:val="0"/>
      <w:autoSpaceDN w:val="0"/>
      <w:adjustRightInd w:val="0"/>
      <w:spacing w:after="0" w:line="240" w:lineRule="auto"/>
    </w:pPr>
    <w:rPr>
      <w:rFonts w:ascii="Corbel" w:hAnsi="Corbel" w:cs="Corbel"/>
      <w:color w:val="000000"/>
      <w:sz w:val="24"/>
      <w:szCs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16C48"/>
    <w:pPr>
      <w:autoSpaceDE/>
      <w:autoSpaceDN/>
      <w:adjustRightInd/>
      <w:spacing w:after="120"/>
      <w:ind w:left="283"/>
      <w:jc w:val="left"/>
    </w:pPr>
    <w:rPr>
      <w:rFonts w:ascii="Calibri" w:eastAsia="Calibri" w:hAnsi="Calibri" w:cs="Times New Roman"/>
      <w:sz w:val="22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16C48"/>
    <w:rPr>
      <w:rFonts w:ascii="Calibri" w:eastAsia="Calibri" w:hAnsi="Calibri" w:cs="Times New Roman"/>
    </w:rPr>
  </w:style>
  <w:style w:type="paragraph" w:styleId="BodyText">
    <w:name w:val="Body Text"/>
    <w:basedOn w:val="Normal"/>
    <w:link w:val="BodyTextChar"/>
    <w:uiPriority w:val="99"/>
    <w:semiHidden/>
    <w:unhideWhenUsed/>
    <w:rsid w:val="00216C4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16C48"/>
    <w:rPr>
      <w:rFonts w:ascii="ABBvoice" w:hAnsi="ABBvoice" w:cs="ABBvoice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E6230"/>
    <w:pPr>
      <w:autoSpaceDE/>
      <w:autoSpaceDN/>
      <w:adjustRightInd/>
      <w:spacing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3A316C"/>
    <w:pPr>
      <w:tabs>
        <w:tab w:val="left" w:pos="480"/>
        <w:tab w:val="right" w:leader="dot" w:pos="9071"/>
      </w:tabs>
      <w:spacing w:after="100"/>
      <w:pPrChange w:id="0" w:author="Wojciech" w:date="2022-09-06T00:41:00Z">
        <w:pPr>
          <w:autoSpaceDE w:val="0"/>
          <w:autoSpaceDN w:val="0"/>
          <w:adjustRightInd w:val="0"/>
          <w:spacing w:after="100" w:line="276" w:lineRule="auto"/>
          <w:jc w:val="both"/>
        </w:pPr>
      </w:pPrChange>
    </w:pPr>
    <w:rPr>
      <w:rPrChange w:id="0" w:author="Wojciech" w:date="2022-09-06T00:41:00Z">
        <w:rPr>
          <w:rFonts w:ascii="ABBvoice" w:eastAsiaTheme="minorHAnsi" w:hAnsi="ABBvoice" w:cs="ABBvoice"/>
          <w:sz w:val="24"/>
          <w:szCs w:val="22"/>
          <w:lang w:val="pl-PL" w:eastAsia="en-US" w:bidi="ar-SA"/>
        </w:rPr>
      </w:rPrChange>
    </w:rPr>
  </w:style>
  <w:style w:type="paragraph" w:styleId="TOC2">
    <w:name w:val="toc 2"/>
    <w:basedOn w:val="Normal"/>
    <w:next w:val="Normal"/>
    <w:autoRedefine/>
    <w:uiPriority w:val="39"/>
    <w:unhideWhenUsed/>
    <w:rsid w:val="00BD71C5"/>
    <w:pPr>
      <w:tabs>
        <w:tab w:val="left" w:pos="1100"/>
        <w:tab w:val="right" w:leader="dot" w:pos="9071"/>
      </w:tabs>
      <w:spacing w:after="100"/>
      <w:ind w:left="240"/>
      <w:pPrChange w:id="1" w:author="Wojciech" w:date="2022-09-06T00:41:00Z">
        <w:pPr>
          <w:autoSpaceDE w:val="0"/>
          <w:autoSpaceDN w:val="0"/>
          <w:adjustRightInd w:val="0"/>
          <w:spacing w:after="100" w:line="276" w:lineRule="auto"/>
          <w:ind w:left="240"/>
          <w:jc w:val="both"/>
        </w:pPr>
      </w:pPrChange>
    </w:pPr>
    <w:rPr>
      <w:rPrChange w:id="1" w:author="Wojciech" w:date="2022-09-06T00:41:00Z">
        <w:rPr>
          <w:rFonts w:ascii="ABBvoice" w:eastAsiaTheme="minorHAnsi" w:hAnsi="ABBvoice" w:cs="ABBvoice"/>
          <w:sz w:val="24"/>
          <w:szCs w:val="22"/>
          <w:lang w:val="pl-PL" w:eastAsia="en-US" w:bidi="ar-SA"/>
        </w:rPr>
      </w:rPrChange>
    </w:rPr>
  </w:style>
  <w:style w:type="paragraph" w:styleId="TOC3">
    <w:name w:val="toc 3"/>
    <w:basedOn w:val="Normal"/>
    <w:next w:val="Normal"/>
    <w:autoRedefine/>
    <w:uiPriority w:val="39"/>
    <w:unhideWhenUsed/>
    <w:rsid w:val="006E6230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6E6230"/>
    <w:rPr>
      <w:color w:val="0563C1" w:themeColor="hyperlink"/>
      <w:u w:val="single"/>
    </w:rPr>
  </w:style>
  <w:style w:type="paragraph" w:styleId="NoSpacing">
    <w:name w:val="No Spacing"/>
    <w:basedOn w:val="Caption"/>
    <w:uiPriority w:val="1"/>
    <w:qFormat/>
    <w:rsid w:val="00BF0479"/>
    <w:pPr>
      <w:jc w:val="left"/>
    </w:pPr>
    <w:rPr>
      <w:i w:val="0"/>
      <w:color w:val="auto"/>
      <w:sz w:val="20"/>
    </w:rPr>
  </w:style>
  <w:style w:type="paragraph" w:styleId="BodyText3">
    <w:name w:val="Body Text 3"/>
    <w:basedOn w:val="Normal"/>
    <w:link w:val="BodyText3Char"/>
    <w:uiPriority w:val="99"/>
    <w:rsid w:val="008C3C50"/>
    <w:pPr>
      <w:autoSpaceDE/>
      <w:autoSpaceDN/>
      <w:adjustRightInd/>
      <w:spacing w:after="120"/>
      <w:jc w:val="left"/>
    </w:pPr>
    <w:rPr>
      <w:rFonts w:ascii="Calibri" w:eastAsia="Calibri" w:hAnsi="Calibri" w:cs="Times New Roman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8C3C50"/>
    <w:rPr>
      <w:rFonts w:ascii="Calibri" w:eastAsia="Calibri" w:hAnsi="Calibri" w:cs="Times New Roman"/>
      <w:sz w:val="16"/>
      <w:szCs w:val="16"/>
    </w:rPr>
  </w:style>
  <w:style w:type="table" w:customStyle="1" w:styleId="TableGrid0">
    <w:name w:val="TableGrid"/>
    <w:rsid w:val="00D06893"/>
    <w:pPr>
      <w:spacing w:after="0" w:line="240" w:lineRule="auto"/>
    </w:pPr>
    <w:rPr>
      <w:rFonts w:eastAsiaTheme="minorEastAsia"/>
      <w:lang w:eastAsia="pl-P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ela-Siatka1">
    <w:name w:val="Tabela - Siatka1"/>
    <w:basedOn w:val="TableNormal"/>
    <w:next w:val="TableGrid"/>
    <w:uiPriority w:val="39"/>
    <w:rsid w:val="00F01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2">
    <w:name w:val="Tabela - Siatka2"/>
    <w:basedOn w:val="TableNormal"/>
    <w:next w:val="TableGrid"/>
    <w:uiPriority w:val="39"/>
    <w:rsid w:val="00F01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3">
    <w:name w:val="Tabela - Siatka3"/>
    <w:basedOn w:val="TableNormal"/>
    <w:next w:val="TableGrid"/>
    <w:uiPriority w:val="39"/>
    <w:rsid w:val="000826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heading">
    <w:name w:val="_Subheading"/>
    <w:basedOn w:val="Normal"/>
    <w:next w:val="Normal"/>
    <w:uiPriority w:val="2"/>
    <w:qFormat/>
    <w:rsid w:val="00C56439"/>
    <w:pPr>
      <w:keepNext/>
      <w:keepLines/>
      <w:suppressAutoHyphens/>
      <w:autoSpaceDE/>
      <w:autoSpaceDN/>
      <w:adjustRightInd/>
      <w:spacing w:before="130" w:after="0" w:line="260" w:lineRule="atLeast"/>
      <w:contextualSpacing/>
      <w:jc w:val="left"/>
    </w:pPr>
    <w:rPr>
      <w:rFonts w:asciiTheme="majorHAnsi" w:hAnsiTheme="majorHAnsi" w:cstheme="minorBidi"/>
      <w:b/>
      <w:kern w:val="12"/>
      <w:sz w:val="19"/>
      <w:szCs w:val="19"/>
      <w:lang w:val="en-US"/>
    </w:rPr>
  </w:style>
  <w:style w:type="table" w:customStyle="1" w:styleId="TabelaABB">
    <w:name w:val="Tabela ABB"/>
    <w:basedOn w:val="TableGrid"/>
    <w:uiPriority w:val="99"/>
    <w:rsid w:val="00954A3E"/>
    <w:rPr>
      <w:rFonts w:ascii="ABBvoice" w:hAnsi="ABBvoice"/>
      <w:sz w:val="24"/>
      <w:szCs w:val="20"/>
      <w:lang w:eastAsia="pl-PL"/>
    </w:rPr>
    <w:tblPr>
      <w:tblStyleRowBandSize w:val="1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blStylePr w:type="firstRow">
      <w:rPr>
        <w:rFonts w:ascii="ABBvoice" w:hAnsi="ABBvoice"/>
        <w:b/>
        <w:color w:val="FF0000"/>
        <w:sz w:val="24"/>
      </w:rPr>
      <w:tblPr/>
      <w:tcPr>
        <w:tcBorders>
          <w:bottom w:val="single" w:sz="4" w:space="0" w:color="auto"/>
        </w:tcBorders>
      </w:tcPr>
    </w:tblStylePr>
    <w:tblStylePr w:type="lastRow">
      <w:tblPr/>
      <w:tcPr>
        <w:tcBorders>
          <w:top w:val="nil"/>
        </w:tcBorders>
      </w:tcPr>
    </w:tblStylePr>
    <w:tblStylePr w:type="band1Horz">
      <w:tblPr/>
      <w:tcPr>
        <w:tcBorders>
          <w:bottom w:val="single" w:sz="4" w:space="0" w:color="BFBFBF" w:themeColor="background1" w:themeShade="BF"/>
        </w:tcBorders>
      </w:tcPr>
    </w:tblStylePr>
    <w:tblStylePr w:type="band2Horz">
      <w:tblPr/>
      <w:tcPr>
        <w:tcBorders>
          <w:bottom w:val="single" w:sz="4" w:space="0" w:color="BFBFBF" w:themeColor="background1" w:themeShade="BF"/>
        </w:tcBorders>
      </w:tcPr>
    </w:tblStylePr>
  </w:style>
  <w:style w:type="paragraph" w:customStyle="1" w:styleId="AktuellBrdtext">
    <w:name w:val="AktuellBrödtext"/>
    <w:basedOn w:val="Normal"/>
    <w:rsid w:val="008D722D"/>
    <w:pPr>
      <w:autoSpaceDE/>
      <w:autoSpaceDN/>
      <w:adjustRightInd/>
      <w:spacing w:before="240" w:after="200"/>
      <w:ind w:right="709"/>
      <w:jc w:val="left"/>
    </w:pPr>
    <w:rPr>
      <w:rFonts w:ascii="Calibri" w:eastAsia="Calibri" w:hAnsi="Calibri" w:cs="Times New Roman"/>
      <w:sz w:val="22"/>
    </w:rPr>
  </w:style>
  <w:style w:type="paragraph" w:styleId="Revision">
    <w:name w:val="Revision"/>
    <w:hidden/>
    <w:uiPriority w:val="99"/>
    <w:semiHidden/>
    <w:rsid w:val="007A34A0"/>
    <w:pPr>
      <w:spacing w:after="0" w:line="240" w:lineRule="auto"/>
    </w:pPr>
    <w:rPr>
      <w:rFonts w:ascii="ABBvoice" w:hAnsi="ABBvoice" w:cs="ABBvoice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3.vsdx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oleObject" Target="embeddings/oleObject5.bin"/><Relationship Id="rId63" Type="http://schemas.openxmlformats.org/officeDocument/2006/relationships/package" Target="embeddings/Microsoft_Visio_Drawing13.vsdx"/><Relationship Id="rId68" Type="http://schemas.openxmlformats.org/officeDocument/2006/relationships/image" Target="media/image43.png"/><Relationship Id="rId76" Type="http://schemas.openxmlformats.org/officeDocument/2006/relationships/image" Target="media/image51.png"/><Relationship Id="rId84" Type="http://schemas.openxmlformats.org/officeDocument/2006/relationships/image" Target="media/image58.png"/><Relationship Id="rId89" Type="http://schemas.openxmlformats.org/officeDocument/2006/relationships/image" Target="media/image62.jpeg"/><Relationship Id="rId97" Type="http://schemas.microsoft.com/office/2011/relationships/people" Target="people.xml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5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package" Target="embeddings/Microsoft_Visio_Drawing2.vsdx"/><Relationship Id="rId32" Type="http://schemas.openxmlformats.org/officeDocument/2006/relationships/package" Target="embeddings/Microsoft_Visio_Drawing7.vsdx"/><Relationship Id="rId37" Type="http://schemas.openxmlformats.org/officeDocument/2006/relationships/image" Target="media/image23.emf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oleObject" Target="embeddings/oleObject4.bin"/><Relationship Id="rId58" Type="http://schemas.openxmlformats.org/officeDocument/2006/relationships/image" Target="media/image36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87" Type="http://schemas.openxmlformats.org/officeDocument/2006/relationships/image" Target="media/image60.png"/><Relationship Id="rId5" Type="http://schemas.openxmlformats.org/officeDocument/2006/relationships/numbering" Target="numbering.xml"/><Relationship Id="rId61" Type="http://schemas.openxmlformats.org/officeDocument/2006/relationships/package" Target="embeddings/Microsoft_Visio_Drawing12.vsdx"/><Relationship Id="rId82" Type="http://schemas.openxmlformats.org/officeDocument/2006/relationships/oleObject" Target="embeddings/oleObject8.bin"/><Relationship Id="rId90" Type="http://schemas.openxmlformats.org/officeDocument/2006/relationships/image" Target="media/image63.jpeg"/><Relationship Id="rId95" Type="http://schemas.openxmlformats.org/officeDocument/2006/relationships/footer" Target="foot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2.emf"/><Relationship Id="rId43" Type="http://schemas.openxmlformats.org/officeDocument/2006/relationships/image" Target="media/image28.jpeg"/><Relationship Id="rId48" Type="http://schemas.openxmlformats.org/officeDocument/2006/relationships/oleObject" Target="embeddings/oleObject2.bin"/><Relationship Id="rId56" Type="http://schemas.openxmlformats.org/officeDocument/2006/relationships/image" Target="media/image35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8" Type="http://schemas.openxmlformats.org/officeDocument/2006/relationships/webSettings" Target="webSettings.xml"/><Relationship Id="rId51" Type="http://schemas.openxmlformats.org/officeDocument/2006/relationships/oleObject" Target="embeddings/oleObject3.bin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oleObject" Target="embeddings/oleObject9.bin"/><Relationship Id="rId93" Type="http://schemas.openxmlformats.org/officeDocument/2006/relationships/header" Target="header1.xml"/><Relationship Id="rId98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4.emf"/><Relationship Id="rId33" Type="http://schemas.openxmlformats.org/officeDocument/2006/relationships/image" Target="media/image20.png"/><Relationship Id="rId38" Type="http://schemas.openxmlformats.org/officeDocument/2006/relationships/package" Target="embeddings/Microsoft_Visio_Drawing10.vsdx"/><Relationship Id="rId46" Type="http://schemas.openxmlformats.org/officeDocument/2006/relationships/oleObject" Target="embeddings/oleObject1.bin"/><Relationship Id="rId59" Type="http://schemas.openxmlformats.org/officeDocument/2006/relationships/oleObject" Target="embeddings/oleObject7.bin"/><Relationship Id="rId67" Type="http://schemas.openxmlformats.org/officeDocument/2006/relationships/image" Target="media/image42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4.png"/><Relationship Id="rId62" Type="http://schemas.openxmlformats.org/officeDocument/2006/relationships/image" Target="media/image38.emf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7.png"/><Relationship Id="rId88" Type="http://schemas.openxmlformats.org/officeDocument/2006/relationships/image" Target="media/image61.jpeg"/><Relationship Id="rId91" Type="http://schemas.openxmlformats.org/officeDocument/2006/relationships/image" Target="media/image64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36" Type="http://schemas.openxmlformats.org/officeDocument/2006/relationships/package" Target="embeddings/Microsoft_Visio_Drawing9.vsdx"/><Relationship Id="rId49" Type="http://schemas.openxmlformats.org/officeDocument/2006/relationships/image" Target="media/image31.png"/><Relationship Id="rId57" Type="http://schemas.openxmlformats.org/officeDocument/2006/relationships/oleObject" Target="embeddings/oleObject6.bin"/><Relationship Id="rId10" Type="http://schemas.openxmlformats.org/officeDocument/2006/relationships/endnotes" Target="endnotes.xml"/><Relationship Id="rId31" Type="http://schemas.openxmlformats.org/officeDocument/2006/relationships/image" Target="media/image19.emf"/><Relationship Id="rId44" Type="http://schemas.openxmlformats.org/officeDocument/2006/relationships/package" Target="embeddings/Microsoft_Visio_Drawing11.vsdx"/><Relationship Id="rId52" Type="http://schemas.openxmlformats.org/officeDocument/2006/relationships/image" Target="media/image33.png"/><Relationship Id="rId60" Type="http://schemas.openxmlformats.org/officeDocument/2006/relationships/image" Target="media/image37.emf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59.png"/><Relationship Id="rId9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1D889244458FD4AB70C3ABDCAA5DA71" ma:contentTypeVersion="16" ma:contentTypeDescription="Utwórz nowy dokument." ma:contentTypeScope="" ma:versionID="76aba64577777fd2a1332b7253a06472">
  <xsd:schema xmlns:xsd="http://www.w3.org/2001/XMLSchema" xmlns:xs="http://www.w3.org/2001/XMLSchema" xmlns:p="http://schemas.microsoft.com/office/2006/metadata/properties" xmlns:ns1="http://schemas.microsoft.com/sharepoint/v3" xmlns:ns3="3fa2430b-bbfa-43ef-9ae3-78625f8c7c29" xmlns:ns4="aa818631-c130-4f63-a1f5-51eccabc22ca" targetNamespace="http://schemas.microsoft.com/office/2006/metadata/properties" ma:root="true" ma:fieldsID="01468df3a9ffc14c64df72b4340b5af6" ns1:_="" ns3:_="" ns4:_="">
    <xsd:import namespace="http://schemas.microsoft.com/sharepoint/v3"/>
    <xsd:import namespace="3fa2430b-bbfa-43ef-9ae3-78625f8c7c29"/>
    <xsd:import namespace="aa818631-c130-4f63-a1f5-51eccabc22c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1:_ip_UnifiedCompliancePolicyProperties" minOccurs="0"/>
                <xsd:element ref="ns1:_ip_UnifiedCompliancePolicyUIActio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1" nillable="true" ma:displayName="Właściwości ujednoliconych zasad zgodności" ma:hidden="true" ma:internalName="_ip_UnifiedCompliancePolicyProperties">
      <xsd:simpleType>
        <xsd:restriction base="dms:Note"/>
      </xsd:simpleType>
    </xsd:element>
    <xsd:element name="_ip_UnifiedCompliancePolicyUIAction" ma:index="22" nillable="true" ma:displayName="Akcja interfejsu użytkownika ujednoliconych zasad zgodności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a2430b-bbfa-43ef-9ae3-78625f8c7c2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818631-c130-4f63-a1f5-51eccabc22c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AC566C5-A01A-4F48-B677-86559CA87A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6DC6C07-51CA-46B4-9F0C-5FCA3F3CF5A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8B6C87F-2228-480A-8B78-29F54E76378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09BAD754-B29D-4222-BCEB-6D81D76E36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3fa2430b-bbfa-43ef-9ae3-78625f8c7c29"/>
    <ds:schemaRef ds:uri="aa818631-c130-4f63-a1f5-51eccabc22c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1426</TotalTime>
  <Pages>32</Pages>
  <Words>2757</Words>
  <Characters>16546</Characters>
  <Application>Microsoft Office Word</Application>
  <DocSecurity>0</DocSecurity>
  <Lines>137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Milosz Murgrabia</dc:creator>
  <cp:keywords/>
  <dc:description/>
  <cp:lastModifiedBy>Andrzej Szczuka</cp:lastModifiedBy>
  <cp:revision>3</cp:revision>
  <cp:lastPrinted>2022-04-04T07:13:00Z</cp:lastPrinted>
  <dcterms:created xsi:type="dcterms:W3CDTF">2023-04-03T19:55:00Z</dcterms:created>
  <dcterms:modified xsi:type="dcterms:W3CDTF">2023-04-04T20:47:00Z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0x010100E1D889244458FD4AB70C3ABDCAA5DA71</vt:lpwstr>
  </property>
</Properties>
</file>